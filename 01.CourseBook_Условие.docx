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496F1" w14:textId="3DF71456" w:rsidR="00357C76" w:rsidRPr="00B10489" w:rsidRDefault="004E0458" w:rsidP="00190678">
      <w:pPr>
        <w:pStyle w:val="Heading2"/>
        <w:numPr>
          <w:ilvl w:val="0"/>
          <w:numId w:val="0"/>
        </w:numPr>
        <w:ind w:left="360"/>
        <w:jc w:val="center"/>
        <w:rPr>
          <w:bCs w:val="0"/>
          <w:color w:val="642D08"/>
          <w:sz w:val="40"/>
          <w:szCs w:val="32"/>
        </w:rPr>
      </w:pPr>
      <w:r>
        <w:rPr>
          <w:bCs w:val="0"/>
          <w:color w:val="642D08"/>
          <w:sz w:val="40"/>
          <w:szCs w:val="32"/>
        </w:rPr>
        <w:t>JS Back-End</w:t>
      </w:r>
      <w:r w:rsidR="00357C76" w:rsidRPr="00357C76">
        <w:rPr>
          <w:bCs w:val="0"/>
          <w:color w:val="642D08"/>
          <w:sz w:val="40"/>
          <w:szCs w:val="32"/>
        </w:rPr>
        <w:t xml:space="preserve"> Exam –</w:t>
      </w:r>
      <w:r w:rsidR="00190678">
        <w:rPr>
          <w:bCs w:val="0"/>
          <w:color w:val="642D08"/>
          <w:sz w:val="40"/>
          <w:szCs w:val="32"/>
        </w:rPr>
        <w:t xml:space="preserve"> </w:t>
      </w:r>
      <w:r w:rsidR="00AB3F31">
        <w:rPr>
          <w:bCs w:val="0"/>
          <w:color w:val="642D08"/>
          <w:sz w:val="40"/>
          <w:szCs w:val="32"/>
        </w:rPr>
        <w:t>Course Book</w:t>
      </w:r>
    </w:p>
    <w:p w14:paraId="7BBF7490" w14:textId="77777777" w:rsidR="00357C76" w:rsidRPr="005835D6" w:rsidRDefault="00357C76" w:rsidP="005835D6">
      <w:pPr>
        <w:pStyle w:val="Heading2"/>
      </w:pPr>
      <w:r w:rsidRPr="005835D6">
        <w:t>Exam Rules:</w:t>
      </w:r>
    </w:p>
    <w:p w14:paraId="7AE7B06B" w14:textId="39B23BBC"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You have </w:t>
      </w:r>
      <w:r w:rsidRPr="00A94C93">
        <w:rPr>
          <w:rFonts w:cstheme="minorHAnsi"/>
          <w:b/>
          <w:bCs/>
        </w:rPr>
        <w:t>4 hours</w:t>
      </w:r>
      <w:r w:rsidR="006E2AFD">
        <w:rPr>
          <w:rFonts w:cstheme="minorHAnsi"/>
          <w:lang w:val="bg-BG"/>
        </w:rPr>
        <w:t>.</w:t>
      </w:r>
    </w:p>
    <w:p w14:paraId="2567FFAB" w14:textId="08CE4356"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rsidP="00524FD5">
      <w:pPr>
        <w:pStyle w:val="ListParagraph"/>
        <w:numPr>
          <w:ilvl w:val="0"/>
          <w:numId w:val="40"/>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rsidP="00524FD5">
      <w:pPr>
        <w:pStyle w:val="ListParagraph"/>
        <w:numPr>
          <w:ilvl w:val="0"/>
          <w:numId w:val="40"/>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rsidP="00524FD5">
      <w:pPr>
        <w:pStyle w:val="ListParagraph"/>
        <w:numPr>
          <w:ilvl w:val="0"/>
          <w:numId w:val="40"/>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2"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3"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rsidP="00524FD5">
      <w:pPr>
        <w:pStyle w:val="ListParagraph"/>
        <w:numPr>
          <w:ilvl w:val="0"/>
          <w:numId w:val="40"/>
        </w:numPr>
        <w:rPr>
          <w:rStyle w:val="Hyperlink"/>
          <w:rFonts w:cstheme="minorHAnsi"/>
          <w:color w:val="auto"/>
          <w:u w:val="none"/>
        </w:rPr>
      </w:pPr>
      <w:r w:rsidRPr="00A94C93">
        <w:rPr>
          <w:rFonts w:cstheme="minorHAnsi"/>
          <w:color w:val="000000" w:themeColor="text1"/>
        </w:rPr>
        <w:t xml:space="preserve">Use </w:t>
      </w:r>
      <w:hyperlink r:id="rId14"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rsidP="00EB283D">
      <w:pPr>
        <w:pStyle w:val="ListParagraph"/>
        <w:numPr>
          <w:ilvl w:val="0"/>
          <w:numId w:val="40"/>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rsidP="0019366B">
      <w:pPr>
        <w:pStyle w:val="ListParagraph"/>
        <w:numPr>
          <w:ilvl w:val="0"/>
          <w:numId w:val="40"/>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rsidP="0019366B">
      <w:pPr>
        <w:pStyle w:val="ListParagraph"/>
        <w:numPr>
          <w:ilvl w:val="1"/>
          <w:numId w:val="50"/>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rsidP="0019366B">
      <w:pPr>
        <w:pStyle w:val="ListParagraph"/>
        <w:numPr>
          <w:ilvl w:val="1"/>
          <w:numId w:val="50"/>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rsidP="0019366B">
      <w:pPr>
        <w:pStyle w:val="ListParagraph"/>
        <w:numPr>
          <w:ilvl w:val="0"/>
          <w:numId w:val="40"/>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144675EA"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3862BC">
        <w:rPr>
          <w:rStyle w:val="jlqj4b"/>
          <w:b/>
          <w:lang w:val="en"/>
        </w:rPr>
        <w:t>course</w:t>
      </w:r>
      <w:r w:rsidR="00B5175E">
        <w:rPr>
          <w:rStyle w:val="jlqj4b"/>
          <w:b/>
          <w:lang w:val="en"/>
        </w:rPr>
        <w:t xml:space="preserve"> post</w:t>
      </w:r>
      <w:r w:rsidR="005841E3">
        <w:rPr>
          <w:rStyle w:val="jlqj4b"/>
          <w:b/>
          <w:lang w:val="en"/>
        </w:rPr>
        <w:t>s</w:t>
      </w:r>
      <w:r w:rsidRPr="006C475D">
        <w:rPr>
          <w:rStyle w:val="jlqj4b"/>
          <w:lang w:val="en"/>
        </w:rPr>
        <w:t xml:space="preserve">. </w:t>
      </w:r>
    </w:p>
    <w:p w14:paraId="5304E378" w14:textId="2D9CD62C"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Pr>
          <w:rStyle w:val="jlqj4b"/>
          <w:lang w:val="en"/>
        </w:rPr>
        <w:t xml:space="preserve"> and </w:t>
      </w:r>
      <w:r w:rsidR="003862BC">
        <w:rPr>
          <w:b/>
        </w:rPr>
        <w:t>All Course</w:t>
      </w:r>
      <w:r w:rsidRPr="006C475D">
        <w:rPr>
          <w:b/>
        </w:rPr>
        <w:t xml:space="preserve"> </w:t>
      </w:r>
      <w:r w:rsidR="00B5175E">
        <w:rPr>
          <w:rStyle w:val="jlqj4b"/>
          <w:lang w:val="en"/>
        </w:rPr>
        <w:t xml:space="preserve">page </w:t>
      </w:r>
      <w:r w:rsidRPr="006C475D">
        <w:rPr>
          <w:rStyle w:val="jlqj4b"/>
          <w:lang w:val="en"/>
        </w:rPr>
        <w:t xml:space="preserve">with available </w:t>
      </w:r>
      <w:r w:rsidR="003862BC">
        <w:rPr>
          <w:rStyle w:val="jlqj4b"/>
          <w:lang w:val="en"/>
        </w:rPr>
        <w:t>courses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a</w:t>
      </w:r>
      <w:r w:rsidR="00EA3E79">
        <w:rPr>
          <w:rStyle w:val="jlqj4b"/>
          <w:lang w:val="en"/>
        </w:rPr>
        <w:t xml:space="preserve">n </w:t>
      </w:r>
      <w:r w:rsidR="00EA3E79" w:rsidRPr="00AA3532">
        <w:rPr>
          <w:rStyle w:val="jlqj4b"/>
          <w:b/>
          <w:bCs/>
          <w:lang w:val="en"/>
        </w:rPr>
        <w:t>email</w:t>
      </w:r>
      <w:r w:rsidR="00EA3E79">
        <w:rPr>
          <w:rStyle w:val="jlqj4b"/>
          <w:lang w:val="en"/>
        </w:rPr>
        <w:t xml:space="preserve">, </w:t>
      </w:r>
      <w:r w:rsidR="00EA3E79" w:rsidRPr="00AA3532">
        <w:rPr>
          <w:rStyle w:val="jlqj4b"/>
          <w:b/>
          <w:bCs/>
          <w:lang w:val="en"/>
        </w:rPr>
        <w:t>username</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3862BC">
        <w:rPr>
          <w:rStyle w:val="jlqj4b"/>
          <w:lang w:val="en"/>
        </w:rPr>
        <w:t>offers</w:t>
      </w:r>
      <w:r w:rsidR="00EA3E79">
        <w:rPr>
          <w:rStyle w:val="jlqj4b"/>
          <w:lang w:val="en"/>
        </w:rPr>
        <w:t xml:space="preserve"> and</w:t>
      </w:r>
      <w:r w:rsidR="003B1695">
        <w:rPr>
          <w:rStyle w:val="jlqj4b"/>
          <w:lang w:val="bg-BG"/>
        </w:rPr>
        <w:t xml:space="preserve"> </w:t>
      </w:r>
      <w:r w:rsidR="003B1695">
        <w:rPr>
          <w:rStyle w:val="jlqj4b"/>
        </w:rPr>
        <w:t>to</w:t>
      </w:r>
      <w:r w:rsidRPr="006C475D">
        <w:rPr>
          <w:rStyle w:val="jlqj4b"/>
          <w:lang w:val="en"/>
        </w:rPr>
        <w:t xml:space="preserve"> </w:t>
      </w:r>
      <w:r w:rsidR="003862BC">
        <w:rPr>
          <w:rStyle w:val="jlqj4b"/>
          <w:b/>
          <w:lang w:val="en"/>
        </w:rPr>
        <w:t>sign up</w:t>
      </w:r>
      <w:r w:rsidR="00B5175E">
        <w:rPr>
          <w:rStyle w:val="jlqj4b"/>
          <w:b/>
          <w:lang w:val="en"/>
        </w:rPr>
        <w:t xml:space="preserve"> </w:t>
      </w:r>
      <w:r w:rsidR="003862BC">
        <w:rPr>
          <w:rStyle w:val="jlqj4b"/>
          <w:b/>
          <w:lang w:val="en"/>
        </w:rPr>
        <w:t xml:space="preserve">for </w:t>
      </w:r>
      <w:r w:rsidR="00B04AB9">
        <w:rPr>
          <w:rStyle w:val="jlqj4b"/>
          <w:b/>
          <w:lang w:val="en"/>
        </w:rPr>
        <w:t>a</w:t>
      </w:r>
      <w:r w:rsidR="00B04AB9">
        <w:rPr>
          <w:rStyle w:val="jlqj4b"/>
          <w:b/>
          <w:lang w:val="bg-BG"/>
        </w:rPr>
        <w:t xml:space="preserve"> </w:t>
      </w:r>
      <w:r w:rsidR="003862BC">
        <w:rPr>
          <w:rStyle w:val="jlqj4b"/>
          <w:b/>
          <w:lang w:val="en"/>
        </w:rPr>
        <w:t>course</w:t>
      </w:r>
      <w:r w:rsidR="00B5175E">
        <w:rPr>
          <w:rStyle w:val="jlqj4b"/>
          <w:b/>
          <w:lang w:val="en"/>
        </w:rPr>
        <w:t xml:space="preserve"> 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3862BC">
        <w:rPr>
          <w:rStyle w:val="jlqj4b"/>
          <w:lang w:val="en"/>
        </w:rPr>
        <w:t>offer</w:t>
      </w:r>
      <w:r w:rsidRPr="006C475D">
        <w:rPr>
          <w:rStyle w:val="jlqj4b"/>
          <w:lang w:val="en"/>
        </w:rPr>
        <w:t xml:space="preserve">). Authors can edit or delete </w:t>
      </w:r>
      <w:r w:rsidR="00B04AB9">
        <w:rPr>
          <w:rStyle w:val="jlqj4b"/>
        </w:rPr>
        <w:t xml:space="preserve">their </w:t>
      </w:r>
      <w:r w:rsidR="003862BC">
        <w:rPr>
          <w:rStyle w:val="jlqj4b"/>
          <w:lang w:val="en"/>
        </w:rPr>
        <w:t>course</w:t>
      </w:r>
      <w:r w:rsidR="00B04AB9">
        <w:rPr>
          <w:rStyle w:val="jlqj4b"/>
          <w:lang w:val="en"/>
        </w:rPr>
        <w:t>s</w:t>
      </w:r>
      <w:r w:rsidRPr="006C475D">
        <w:rPr>
          <w:rStyle w:val="jlqj4b"/>
          <w:lang w:val="en"/>
        </w:rPr>
        <w:t xml:space="preserve"> 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50809120" w:rsidR="0091664F" w:rsidRDefault="003862BC" w:rsidP="006C475D">
      <w:pPr>
        <w:rPr>
          <w:rStyle w:val="jlqj4b"/>
          <w:lang w:val="en"/>
        </w:rPr>
      </w:pPr>
      <w:r w:rsidRPr="003862BC">
        <w:rPr>
          <w:rStyle w:val="jlqj4b"/>
          <w:noProof/>
        </w:rPr>
        <w:drawing>
          <wp:inline distT="0" distB="0" distL="0" distR="0" wp14:anchorId="6F4C5C80" wp14:editId="5D623E4B">
            <wp:extent cx="6626225" cy="392430"/>
            <wp:effectExtent l="0" t="0" r="3175" b="7620"/>
            <wp:docPr id="11025141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4114" name=""/>
                    <pic:cNvPicPr/>
                  </pic:nvPicPr>
                  <pic:blipFill>
                    <a:blip r:embed="rId15"/>
                    <a:stretch>
                      <a:fillRect/>
                    </a:stretch>
                  </pic:blipFill>
                  <pic:spPr>
                    <a:xfrm>
                      <a:off x="0" y="0"/>
                      <a:ext cx="6626225" cy="392430"/>
                    </a:xfrm>
                    <a:prstGeom prst="rect">
                      <a:avLst/>
                    </a:prstGeom>
                  </pic:spPr>
                </pic:pic>
              </a:graphicData>
            </a:graphic>
          </wp:inline>
        </w:drawing>
      </w:r>
    </w:p>
    <w:p w14:paraId="26CCA09D" w14:textId="73674A54"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3862BC">
        <w:rPr>
          <w:rFonts w:cstheme="minorHAnsi"/>
          <w:b/>
          <w:bCs/>
        </w:rPr>
        <w:t>All Course</w:t>
      </w:r>
      <w:r w:rsidR="00C92778">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7811C8" w:rsidRDefault="00243773" w:rsidP="00243773">
      <w:pPr>
        <w:pStyle w:val="Heading3"/>
        <w:rPr>
          <w:rFonts w:cstheme="minorHAnsi"/>
          <w:highlight w:val="green"/>
          <w:rPrChange w:id="1" w:author="Work" w:date="2024-06-17T14:55:00Z">
            <w:rPr>
              <w:rFonts w:cstheme="minorHAnsi"/>
            </w:rPr>
          </w:rPrChange>
        </w:rPr>
      </w:pPr>
      <w:r w:rsidRPr="007811C8">
        <w:rPr>
          <w:rFonts w:cstheme="minorHAnsi"/>
          <w:highlight w:val="green"/>
          <w:rPrChange w:id="2" w:author="Work" w:date="2024-06-17T14:55:00Z">
            <w:rPr>
              <w:rFonts w:cstheme="minorHAnsi"/>
            </w:rPr>
          </w:rPrChange>
        </w:rPr>
        <w:lastRenderedPageBreak/>
        <w:t>Users (</w:t>
      </w:r>
      <w:r w:rsidR="00340CC5" w:rsidRPr="007811C8">
        <w:rPr>
          <w:rFonts w:cstheme="minorHAnsi"/>
          <w:highlight w:val="green"/>
          <w:rPrChange w:id="3" w:author="Work" w:date="2024-06-17T14:55:00Z">
            <w:rPr>
              <w:rFonts w:cstheme="minorHAnsi"/>
            </w:rPr>
          </w:rPrChange>
        </w:rPr>
        <w:t>L</w:t>
      </w:r>
      <w:r w:rsidRPr="007811C8">
        <w:rPr>
          <w:rFonts w:cstheme="minorHAnsi"/>
          <w:highlight w:val="green"/>
          <w:rPrChange w:id="4" w:author="Work" w:date="2024-06-17T14:55:00Z">
            <w:rPr>
              <w:rFonts w:cstheme="minorHAnsi"/>
            </w:rPr>
          </w:rPrChange>
        </w:rPr>
        <w:t>ogged in)</w:t>
      </w:r>
    </w:p>
    <w:p w14:paraId="26CA540B" w14:textId="3B07003D" w:rsidR="005841E3" w:rsidRPr="005841E3" w:rsidRDefault="00243773" w:rsidP="005841E3">
      <w:pPr>
        <w:spacing w:after="0"/>
        <w:rPr>
          <w:rFonts w:cstheme="minorHAnsi"/>
        </w:rPr>
      </w:pPr>
      <w:r w:rsidRPr="007811C8">
        <w:rPr>
          <w:rFonts w:cstheme="minorHAnsi"/>
          <w:b/>
          <w:bCs/>
          <w:highlight w:val="green"/>
          <w:rPrChange w:id="5" w:author="Work" w:date="2024-06-17T14:55:00Z">
            <w:rPr>
              <w:rFonts w:cstheme="minorHAnsi"/>
              <w:b/>
              <w:bCs/>
            </w:rPr>
          </w:rPrChange>
        </w:rPr>
        <w:t>User</w:t>
      </w:r>
      <w:r w:rsidRPr="007811C8">
        <w:rPr>
          <w:rFonts w:cstheme="minorHAnsi"/>
          <w:highlight w:val="green"/>
          <w:rPrChange w:id="6" w:author="Work" w:date="2024-06-17T14:55:00Z">
            <w:rPr>
              <w:rFonts w:cstheme="minorHAnsi"/>
            </w:rPr>
          </w:rPrChange>
        </w:rPr>
        <w:t xml:space="preserve"> navigation example:</w:t>
      </w:r>
    </w:p>
    <w:p w14:paraId="6C65E871" w14:textId="2D7D94BB" w:rsidR="00243773" w:rsidRPr="005841E3" w:rsidRDefault="003862BC" w:rsidP="0091664F">
      <w:pPr>
        <w:rPr>
          <w:rFonts w:cstheme="minorHAnsi"/>
          <w:lang w:val="bg-BG"/>
        </w:rPr>
      </w:pPr>
      <w:r w:rsidRPr="003862BC">
        <w:rPr>
          <w:rFonts w:cstheme="minorHAnsi"/>
          <w:noProof/>
        </w:rPr>
        <w:drawing>
          <wp:inline distT="0" distB="0" distL="0" distR="0" wp14:anchorId="45BF93BD" wp14:editId="0DF9A489">
            <wp:extent cx="6626225" cy="407035"/>
            <wp:effectExtent l="0" t="0" r="3175" b="0"/>
            <wp:docPr id="108099341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3415" name=""/>
                    <pic:cNvPicPr/>
                  </pic:nvPicPr>
                  <pic:blipFill>
                    <a:blip r:embed="rId16"/>
                    <a:stretch>
                      <a:fillRect/>
                    </a:stretch>
                  </pic:blipFill>
                  <pic:spPr>
                    <a:xfrm>
                      <a:off x="0" y="0"/>
                      <a:ext cx="6626225" cy="407035"/>
                    </a:xfrm>
                    <a:prstGeom prst="rect">
                      <a:avLst/>
                    </a:prstGeom>
                  </pic:spPr>
                </pic:pic>
              </a:graphicData>
            </a:graphic>
          </wp:inline>
        </w:drawing>
      </w:r>
    </w:p>
    <w:p w14:paraId="1C932054" w14:textId="77777777" w:rsidR="00BE09F2" w:rsidRPr="00E25F31" w:rsidRDefault="00BE09F2" w:rsidP="00BE09F2">
      <w:pPr>
        <w:rPr>
          <w:rFonts w:cstheme="minorHAnsi"/>
          <w:highlight w:val="green"/>
          <w:rPrChange w:id="7" w:author="Work" w:date="2024-06-18T15:19:00Z">
            <w:rPr>
              <w:rFonts w:cstheme="minorHAnsi"/>
            </w:rPr>
          </w:rPrChange>
        </w:rPr>
      </w:pPr>
      <w:r w:rsidRPr="00E25F31">
        <w:rPr>
          <w:rFonts w:cstheme="minorHAnsi"/>
          <w:highlight w:val="green"/>
          <w:rPrChange w:id="8" w:author="Work" w:date="2024-06-18T15:19:00Z">
            <w:rPr>
              <w:rFonts w:cstheme="minorHAnsi"/>
            </w:rPr>
          </w:rPrChange>
        </w:rPr>
        <w:t xml:space="preserve">The </w:t>
      </w:r>
      <w:r w:rsidRPr="00E25F31">
        <w:rPr>
          <w:rFonts w:cstheme="minorHAnsi"/>
          <w:b/>
          <w:highlight w:val="green"/>
          <w:rPrChange w:id="9" w:author="Work" w:date="2024-06-18T15:19:00Z">
            <w:rPr>
              <w:rFonts w:cstheme="minorHAnsi"/>
              <w:b/>
            </w:rPr>
          </w:rPrChange>
        </w:rPr>
        <w:t>application</w:t>
      </w:r>
      <w:r w:rsidRPr="00E25F31">
        <w:rPr>
          <w:rFonts w:cstheme="minorHAnsi"/>
          <w:highlight w:val="green"/>
          <w:rPrChange w:id="10" w:author="Work" w:date="2024-06-18T15:19:00Z">
            <w:rPr>
              <w:rFonts w:cstheme="minorHAnsi"/>
            </w:rPr>
          </w:rPrChange>
        </w:rPr>
        <w:t xml:space="preserve"> should provide </w:t>
      </w:r>
      <w:r w:rsidRPr="00E25F31">
        <w:rPr>
          <w:rFonts w:cstheme="minorHAnsi"/>
          <w:b/>
          <w:highlight w:val="green"/>
          <w:rPrChange w:id="11" w:author="Work" w:date="2024-06-18T15:19:00Z">
            <w:rPr>
              <w:rFonts w:cstheme="minorHAnsi"/>
              <w:b/>
            </w:rPr>
          </w:rPrChange>
        </w:rPr>
        <w:t>Users</w:t>
      </w:r>
      <w:r w:rsidRPr="00E25F31">
        <w:rPr>
          <w:rFonts w:cstheme="minorHAnsi"/>
          <w:highlight w:val="green"/>
          <w:rPrChange w:id="12" w:author="Work" w:date="2024-06-18T15:19:00Z">
            <w:rPr>
              <w:rFonts w:cstheme="minorHAnsi"/>
            </w:rPr>
          </w:rPrChange>
        </w:rPr>
        <w:t xml:space="preserve"> (logged in) with the functionality to:</w:t>
      </w:r>
    </w:p>
    <w:p w14:paraId="534BF1EF" w14:textId="3827A11A" w:rsidR="00BE09F2" w:rsidRPr="00E25F31" w:rsidRDefault="00BE09F2" w:rsidP="00BE09F2">
      <w:pPr>
        <w:pStyle w:val="ListParagraph"/>
        <w:numPr>
          <w:ilvl w:val="0"/>
          <w:numId w:val="47"/>
        </w:numPr>
        <w:rPr>
          <w:rFonts w:cstheme="minorHAnsi"/>
          <w:bCs/>
          <w:highlight w:val="green"/>
          <w:rPrChange w:id="13" w:author="Work" w:date="2024-06-18T15:19:00Z">
            <w:rPr>
              <w:rFonts w:cstheme="minorHAnsi"/>
              <w:bCs/>
            </w:rPr>
          </w:rPrChange>
        </w:rPr>
      </w:pPr>
      <w:r w:rsidRPr="00E25F31">
        <w:rPr>
          <w:rFonts w:cstheme="minorHAnsi"/>
          <w:b/>
          <w:highlight w:val="green"/>
          <w:rPrChange w:id="14" w:author="Work" w:date="2024-06-18T15:19:00Z">
            <w:rPr>
              <w:rFonts w:cstheme="minorHAnsi"/>
              <w:b/>
            </w:rPr>
          </w:rPrChange>
        </w:rPr>
        <w:t xml:space="preserve">View </w:t>
      </w:r>
      <w:r w:rsidR="009B1099" w:rsidRPr="00E25F31">
        <w:rPr>
          <w:rFonts w:cstheme="minorHAnsi"/>
          <w:b/>
          <w:highlight w:val="green"/>
          <w:rPrChange w:id="15" w:author="Work" w:date="2024-06-18T15:19:00Z">
            <w:rPr>
              <w:rFonts w:cstheme="minorHAnsi"/>
              <w:b/>
            </w:rPr>
          </w:rPrChange>
        </w:rPr>
        <w:t xml:space="preserve">the </w:t>
      </w:r>
      <w:r w:rsidRPr="00E25F31">
        <w:rPr>
          <w:rFonts w:cstheme="minorHAnsi"/>
          <w:b/>
          <w:highlight w:val="green"/>
          <w:rPrChange w:id="16" w:author="Work" w:date="2024-06-18T15:19:00Z">
            <w:rPr>
              <w:rFonts w:cstheme="minorHAnsi"/>
              <w:b/>
            </w:rPr>
          </w:rPrChange>
        </w:rPr>
        <w:t>Home page and all other pages with logged-in navigation</w:t>
      </w:r>
    </w:p>
    <w:p w14:paraId="238D393D" w14:textId="78BDFD6F" w:rsidR="00BE09F2" w:rsidRPr="00E25F31" w:rsidRDefault="00BE09F2" w:rsidP="00BE09F2">
      <w:pPr>
        <w:pStyle w:val="ListParagraph"/>
        <w:numPr>
          <w:ilvl w:val="0"/>
          <w:numId w:val="47"/>
        </w:numPr>
        <w:rPr>
          <w:rFonts w:cstheme="minorHAnsi"/>
          <w:bCs/>
          <w:highlight w:val="green"/>
          <w:rPrChange w:id="17" w:author="Work" w:date="2024-06-18T15:19:00Z">
            <w:rPr>
              <w:rFonts w:cstheme="minorHAnsi"/>
              <w:bCs/>
            </w:rPr>
          </w:rPrChange>
        </w:rPr>
      </w:pPr>
      <w:r w:rsidRPr="00E25F31">
        <w:rPr>
          <w:rFonts w:cstheme="minorHAnsi"/>
          <w:b/>
          <w:highlight w:val="green"/>
          <w:rPrChange w:id="18" w:author="Work" w:date="2024-06-18T15:19:00Z">
            <w:rPr>
              <w:rFonts w:cstheme="minorHAnsi"/>
              <w:b/>
            </w:rPr>
          </w:rPrChange>
        </w:rPr>
        <w:t>View</w:t>
      </w:r>
      <w:r w:rsidR="00EA4939" w:rsidRPr="00E25F31">
        <w:rPr>
          <w:rFonts w:cstheme="minorHAnsi"/>
          <w:b/>
          <w:highlight w:val="green"/>
          <w:rPrChange w:id="19" w:author="Work" w:date="2024-06-18T15:19:00Z">
            <w:rPr>
              <w:rFonts w:cstheme="minorHAnsi"/>
              <w:b/>
            </w:rPr>
          </w:rPrChange>
        </w:rPr>
        <w:t xml:space="preserve"> </w:t>
      </w:r>
      <w:r w:rsidR="003862BC" w:rsidRPr="00E25F31">
        <w:rPr>
          <w:rFonts w:cstheme="minorHAnsi"/>
          <w:b/>
          <w:highlight w:val="green"/>
          <w:rPrChange w:id="20" w:author="Work" w:date="2024-06-18T15:19:00Z">
            <w:rPr>
              <w:rFonts w:cstheme="minorHAnsi"/>
              <w:b/>
            </w:rPr>
          </w:rPrChange>
        </w:rPr>
        <w:t>Course</w:t>
      </w:r>
      <w:r w:rsidR="000A6B3F" w:rsidRPr="00E25F31">
        <w:rPr>
          <w:rFonts w:cstheme="minorHAnsi"/>
          <w:b/>
          <w:highlight w:val="green"/>
          <w:rPrChange w:id="21" w:author="Work" w:date="2024-06-18T15:19:00Z">
            <w:rPr>
              <w:rFonts w:cstheme="minorHAnsi"/>
              <w:b/>
            </w:rPr>
          </w:rPrChange>
        </w:rPr>
        <w:t xml:space="preserve"> page</w:t>
      </w:r>
    </w:p>
    <w:p w14:paraId="7BD9A3B6" w14:textId="55ABAAE7" w:rsidR="00BE09F2" w:rsidRPr="00E25F31" w:rsidRDefault="00BE09F2" w:rsidP="00BE09F2">
      <w:pPr>
        <w:pStyle w:val="ListParagraph"/>
        <w:numPr>
          <w:ilvl w:val="0"/>
          <w:numId w:val="47"/>
        </w:numPr>
        <w:rPr>
          <w:rFonts w:cstheme="minorHAnsi"/>
          <w:bCs/>
          <w:highlight w:val="green"/>
          <w:rPrChange w:id="22" w:author="Work" w:date="2024-06-18T15:19:00Z">
            <w:rPr>
              <w:rFonts w:cstheme="minorHAnsi"/>
              <w:bCs/>
            </w:rPr>
          </w:rPrChange>
        </w:rPr>
      </w:pPr>
      <w:r w:rsidRPr="00E25F31">
        <w:rPr>
          <w:rFonts w:cstheme="minorHAnsi"/>
          <w:b/>
          <w:bCs/>
          <w:highlight w:val="green"/>
          <w:rPrChange w:id="23" w:author="Work" w:date="2024-06-18T15:19:00Z">
            <w:rPr>
              <w:rFonts w:cstheme="minorHAnsi"/>
              <w:b/>
              <w:bCs/>
            </w:rPr>
          </w:rPrChange>
        </w:rPr>
        <w:t>Create</w:t>
      </w:r>
      <w:r w:rsidRPr="00E25F31">
        <w:rPr>
          <w:rFonts w:cstheme="minorHAnsi"/>
          <w:b/>
          <w:bCs/>
          <w:highlight w:val="green"/>
          <w:lang w:val="bg-BG"/>
          <w:rPrChange w:id="24" w:author="Work" w:date="2024-06-18T15:19:00Z">
            <w:rPr>
              <w:rFonts w:cstheme="minorHAnsi"/>
              <w:b/>
              <w:bCs/>
              <w:lang w:val="bg-BG"/>
            </w:rPr>
          </w:rPrChange>
        </w:rPr>
        <w:t xml:space="preserve"> а</w:t>
      </w:r>
      <w:r w:rsidRPr="00E25F31">
        <w:rPr>
          <w:rFonts w:cstheme="minorHAnsi"/>
          <w:b/>
          <w:bCs/>
          <w:highlight w:val="green"/>
          <w:rPrChange w:id="25" w:author="Work" w:date="2024-06-18T15:19:00Z">
            <w:rPr>
              <w:rFonts w:cstheme="minorHAnsi"/>
              <w:b/>
              <w:bCs/>
            </w:rPr>
          </w:rPrChange>
        </w:rPr>
        <w:t xml:space="preserve"> new</w:t>
      </w:r>
      <w:r w:rsidRPr="00E25F31">
        <w:rPr>
          <w:rFonts w:cstheme="minorHAnsi"/>
          <w:b/>
          <w:bCs/>
          <w:highlight w:val="green"/>
          <w:lang w:val="bg-BG"/>
          <w:rPrChange w:id="26" w:author="Work" w:date="2024-06-18T15:19:00Z">
            <w:rPr>
              <w:rFonts w:cstheme="minorHAnsi"/>
              <w:b/>
              <w:bCs/>
              <w:lang w:val="bg-BG"/>
            </w:rPr>
          </w:rPrChange>
        </w:rPr>
        <w:t xml:space="preserve"> </w:t>
      </w:r>
      <w:r w:rsidR="003862BC" w:rsidRPr="00E25F31">
        <w:rPr>
          <w:rFonts w:cstheme="minorHAnsi"/>
          <w:b/>
          <w:bCs/>
          <w:highlight w:val="green"/>
          <w:rPrChange w:id="27" w:author="Work" w:date="2024-06-18T15:19:00Z">
            <w:rPr>
              <w:rFonts w:cstheme="minorHAnsi"/>
              <w:b/>
              <w:bCs/>
            </w:rPr>
          </w:rPrChange>
        </w:rPr>
        <w:t>Course</w:t>
      </w:r>
      <w:r w:rsidR="00B5175E" w:rsidRPr="00E25F31">
        <w:rPr>
          <w:rFonts w:cstheme="minorHAnsi"/>
          <w:b/>
          <w:bCs/>
          <w:highlight w:val="green"/>
          <w:rPrChange w:id="28" w:author="Work" w:date="2024-06-18T15:19:00Z">
            <w:rPr>
              <w:rFonts w:cstheme="minorHAnsi"/>
              <w:b/>
              <w:bCs/>
            </w:rPr>
          </w:rPrChange>
        </w:rPr>
        <w:t xml:space="preserve"> </w:t>
      </w:r>
      <w:r w:rsidR="003862BC" w:rsidRPr="00E25F31">
        <w:rPr>
          <w:rFonts w:cstheme="minorHAnsi"/>
          <w:b/>
          <w:bCs/>
          <w:highlight w:val="green"/>
          <w:rPrChange w:id="29" w:author="Work" w:date="2024-06-18T15:19:00Z">
            <w:rPr>
              <w:rFonts w:cstheme="minorHAnsi"/>
              <w:b/>
              <w:bCs/>
            </w:rPr>
          </w:rPrChange>
        </w:rPr>
        <w:t>Offer</w:t>
      </w:r>
      <w:r w:rsidRPr="00E25F31">
        <w:rPr>
          <w:rFonts w:cstheme="minorHAnsi"/>
          <w:b/>
          <w:bCs/>
          <w:highlight w:val="green"/>
          <w:rPrChange w:id="30" w:author="Work" w:date="2024-06-18T15:19:00Z">
            <w:rPr>
              <w:rFonts w:cstheme="minorHAnsi"/>
              <w:b/>
              <w:bCs/>
            </w:rPr>
          </w:rPrChange>
        </w:rPr>
        <w:t xml:space="preserve"> [Create </w:t>
      </w:r>
      <w:r w:rsidR="003862BC" w:rsidRPr="00E25F31">
        <w:rPr>
          <w:rFonts w:cstheme="minorHAnsi"/>
          <w:b/>
          <w:bCs/>
          <w:highlight w:val="green"/>
          <w:rPrChange w:id="31" w:author="Work" w:date="2024-06-18T15:19:00Z">
            <w:rPr>
              <w:rFonts w:cstheme="minorHAnsi"/>
              <w:b/>
              <w:bCs/>
            </w:rPr>
          </w:rPrChange>
        </w:rPr>
        <w:t>Course Offers</w:t>
      </w:r>
      <w:r w:rsidRPr="00E25F31">
        <w:rPr>
          <w:rFonts w:cstheme="minorHAnsi"/>
          <w:b/>
          <w:bCs/>
          <w:highlight w:val="green"/>
          <w:rPrChange w:id="32" w:author="Work" w:date="2024-06-18T15:19:00Z">
            <w:rPr>
              <w:rFonts w:cstheme="minorHAnsi"/>
              <w:b/>
              <w:bCs/>
            </w:rPr>
          </w:rPrChange>
        </w:rPr>
        <w:t>]</w:t>
      </w:r>
    </w:p>
    <w:p w14:paraId="676A730D" w14:textId="2B0AF199" w:rsidR="00BE09F2" w:rsidRPr="00E25F31" w:rsidRDefault="00BE09F2" w:rsidP="00BE09F2">
      <w:pPr>
        <w:pStyle w:val="ListParagraph"/>
        <w:numPr>
          <w:ilvl w:val="0"/>
          <w:numId w:val="47"/>
        </w:numPr>
        <w:rPr>
          <w:rFonts w:cstheme="minorHAnsi"/>
          <w:bCs/>
          <w:highlight w:val="green"/>
          <w:rPrChange w:id="33" w:author="Work" w:date="2024-06-18T15:19:00Z">
            <w:rPr>
              <w:rFonts w:cstheme="minorHAnsi"/>
              <w:bCs/>
            </w:rPr>
          </w:rPrChange>
        </w:rPr>
      </w:pPr>
      <w:r w:rsidRPr="00E25F31">
        <w:rPr>
          <w:rFonts w:cstheme="minorHAnsi"/>
          <w:b/>
          <w:bCs/>
          <w:highlight w:val="green"/>
          <w:rPrChange w:id="34" w:author="Work" w:date="2024-06-18T15:19:00Z">
            <w:rPr>
              <w:rFonts w:cstheme="minorHAnsi"/>
              <w:b/>
              <w:bCs/>
            </w:rPr>
          </w:rPrChange>
        </w:rPr>
        <w:t xml:space="preserve">Access </w:t>
      </w:r>
      <w:r w:rsidR="003862BC" w:rsidRPr="00E25F31">
        <w:rPr>
          <w:rFonts w:cstheme="minorHAnsi"/>
          <w:b/>
          <w:highlight w:val="green"/>
          <w:rPrChange w:id="35" w:author="Work" w:date="2024-06-18T15:19:00Z">
            <w:rPr>
              <w:rFonts w:cstheme="minorHAnsi"/>
              <w:b/>
            </w:rPr>
          </w:rPrChange>
        </w:rPr>
        <w:t>course</w:t>
      </w:r>
      <w:r w:rsidRPr="00E25F31">
        <w:rPr>
          <w:rFonts w:cstheme="minorHAnsi"/>
          <w:b/>
          <w:highlight w:val="green"/>
          <w:rPrChange w:id="36" w:author="Work" w:date="2024-06-18T15:19:00Z">
            <w:rPr>
              <w:rFonts w:cstheme="minorHAnsi"/>
              <w:b/>
            </w:rPr>
          </w:rPrChange>
        </w:rPr>
        <w:t xml:space="preserve"> details page [Details]</w:t>
      </w:r>
    </w:p>
    <w:p w14:paraId="79CCB653" w14:textId="1A1B3D48" w:rsidR="00BE09F2" w:rsidRPr="00E25F31" w:rsidRDefault="003862BC" w:rsidP="00BE09F2">
      <w:pPr>
        <w:pStyle w:val="ListParagraph"/>
        <w:numPr>
          <w:ilvl w:val="0"/>
          <w:numId w:val="47"/>
        </w:numPr>
        <w:rPr>
          <w:rFonts w:cstheme="minorHAnsi"/>
          <w:bCs/>
          <w:highlight w:val="green"/>
          <w:rPrChange w:id="37" w:author="Work" w:date="2024-06-18T15:19:00Z">
            <w:rPr>
              <w:rFonts w:cstheme="minorHAnsi"/>
              <w:bCs/>
            </w:rPr>
          </w:rPrChange>
        </w:rPr>
      </w:pPr>
      <w:r w:rsidRPr="00E25F31">
        <w:rPr>
          <w:rStyle w:val="jlqj4b"/>
          <w:b/>
          <w:highlight w:val="green"/>
          <w:lang w:val="en"/>
          <w:rPrChange w:id="38" w:author="Work" w:date="2024-06-18T15:19:00Z">
            <w:rPr>
              <w:rStyle w:val="jlqj4b"/>
              <w:b/>
              <w:lang w:val="en"/>
            </w:rPr>
          </w:rPrChange>
        </w:rPr>
        <w:t>Sign up</w:t>
      </w:r>
      <w:r w:rsidR="00B003EB" w:rsidRPr="00E25F31">
        <w:rPr>
          <w:rStyle w:val="jlqj4b"/>
          <w:b/>
          <w:highlight w:val="green"/>
          <w:lang w:val="en"/>
          <w:rPrChange w:id="39" w:author="Work" w:date="2024-06-18T15:19:00Z">
            <w:rPr>
              <w:rStyle w:val="jlqj4b"/>
              <w:b/>
              <w:lang w:val="en"/>
            </w:rPr>
          </w:rPrChange>
        </w:rPr>
        <w:t xml:space="preserve"> </w:t>
      </w:r>
      <w:r w:rsidRPr="00E25F31">
        <w:rPr>
          <w:rStyle w:val="jlqj4b"/>
          <w:b/>
          <w:highlight w:val="green"/>
          <w:lang w:val="en"/>
          <w:rPrChange w:id="40" w:author="Work" w:date="2024-06-18T15:19:00Z">
            <w:rPr>
              <w:rStyle w:val="jlqj4b"/>
              <w:b/>
              <w:lang w:val="en"/>
            </w:rPr>
          </w:rPrChange>
        </w:rPr>
        <w:t>for</w:t>
      </w:r>
      <w:r w:rsidR="00B04AB9" w:rsidRPr="00E25F31">
        <w:rPr>
          <w:rStyle w:val="jlqj4b"/>
          <w:b/>
          <w:highlight w:val="green"/>
          <w:lang w:val="en"/>
          <w:rPrChange w:id="41" w:author="Work" w:date="2024-06-18T15:19:00Z">
            <w:rPr>
              <w:rStyle w:val="jlqj4b"/>
              <w:b/>
              <w:lang w:val="en"/>
            </w:rPr>
          </w:rPrChange>
        </w:rPr>
        <w:t xml:space="preserve"> a</w:t>
      </w:r>
      <w:r w:rsidRPr="00E25F31">
        <w:rPr>
          <w:rStyle w:val="jlqj4b"/>
          <w:b/>
          <w:highlight w:val="green"/>
          <w:lang w:val="en"/>
          <w:rPrChange w:id="42" w:author="Work" w:date="2024-06-18T15:19:00Z">
            <w:rPr>
              <w:rStyle w:val="jlqj4b"/>
              <w:b/>
              <w:lang w:val="en"/>
            </w:rPr>
          </w:rPrChange>
        </w:rPr>
        <w:t xml:space="preserve"> course offer</w:t>
      </w:r>
      <w:r w:rsidR="00BE09F2" w:rsidRPr="00E25F31">
        <w:rPr>
          <w:rFonts w:cstheme="minorHAnsi"/>
          <w:b/>
          <w:bCs/>
          <w:highlight w:val="green"/>
          <w:rPrChange w:id="43" w:author="Work" w:date="2024-06-18T15:19:00Z">
            <w:rPr>
              <w:rFonts w:cstheme="minorHAnsi"/>
              <w:b/>
              <w:bCs/>
            </w:rPr>
          </w:rPrChange>
        </w:rPr>
        <w:t xml:space="preserve"> (</w:t>
      </w:r>
      <w:r w:rsidR="00BE09F2" w:rsidRPr="00E25F31">
        <w:rPr>
          <w:rStyle w:val="jlqj4b"/>
          <w:highlight w:val="green"/>
          <w:lang w:val="en"/>
          <w:rPrChange w:id="44" w:author="Work" w:date="2024-06-18T15:19:00Z">
            <w:rPr>
              <w:rStyle w:val="jlqj4b"/>
              <w:lang w:val="en"/>
            </w:rPr>
          </w:rPrChange>
        </w:rPr>
        <w:t xml:space="preserve">if the </w:t>
      </w:r>
      <w:r w:rsidR="00BE09F2" w:rsidRPr="00E25F31">
        <w:rPr>
          <w:rStyle w:val="jlqj4b"/>
          <w:b/>
          <w:highlight w:val="green"/>
          <w:lang w:val="en"/>
          <w:rPrChange w:id="45" w:author="Work" w:date="2024-06-18T15:19:00Z">
            <w:rPr>
              <w:rStyle w:val="jlqj4b"/>
              <w:b/>
              <w:lang w:val="en"/>
            </w:rPr>
          </w:rPrChange>
        </w:rPr>
        <w:t xml:space="preserve">current </w:t>
      </w:r>
      <w:r w:rsidR="009F79C0" w:rsidRPr="00E25F31">
        <w:rPr>
          <w:rStyle w:val="jlqj4b"/>
          <w:b/>
          <w:highlight w:val="green"/>
          <w:lang w:val="en"/>
          <w:rPrChange w:id="46" w:author="Work" w:date="2024-06-18T15:19:00Z">
            <w:rPr>
              <w:rStyle w:val="jlqj4b"/>
              <w:b/>
              <w:lang w:val="en"/>
            </w:rPr>
          </w:rPrChange>
        </w:rPr>
        <w:t xml:space="preserve">user </w:t>
      </w:r>
      <w:r w:rsidR="00BE09F2" w:rsidRPr="00E25F31">
        <w:rPr>
          <w:rStyle w:val="jlqj4b"/>
          <w:highlight w:val="green"/>
          <w:lang w:val="en"/>
          <w:rPrChange w:id="47" w:author="Work" w:date="2024-06-18T15:19:00Z">
            <w:rPr>
              <w:rStyle w:val="jlqj4b"/>
              <w:lang w:val="en"/>
            </w:rPr>
          </w:rPrChange>
        </w:rPr>
        <w:t xml:space="preserve">is </w:t>
      </w:r>
      <w:r w:rsidR="00BE09F2" w:rsidRPr="00E25F31">
        <w:rPr>
          <w:rStyle w:val="jlqj4b"/>
          <w:b/>
          <w:highlight w:val="green"/>
          <w:lang w:val="en"/>
          <w:rPrChange w:id="48" w:author="Work" w:date="2024-06-18T15:19:00Z">
            <w:rPr>
              <w:rStyle w:val="jlqj4b"/>
              <w:b/>
              <w:lang w:val="en"/>
            </w:rPr>
          </w:rPrChange>
        </w:rPr>
        <w:t xml:space="preserve">not </w:t>
      </w:r>
      <w:r w:rsidR="00BE09F2" w:rsidRPr="00E25F31">
        <w:rPr>
          <w:rStyle w:val="jlqj4b"/>
          <w:highlight w:val="green"/>
          <w:lang w:val="en"/>
          <w:rPrChange w:id="49" w:author="Work" w:date="2024-06-18T15:19:00Z">
            <w:rPr>
              <w:rStyle w:val="jlqj4b"/>
              <w:lang w:val="en"/>
            </w:rPr>
          </w:rPrChange>
        </w:rPr>
        <w:t xml:space="preserve">the </w:t>
      </w:r>
      <w:r w:rsidR="00AC366C" w:rsidRPr="00E25F31">
        <w:rPr>
          <w:rStyle w:val="jlqj4b"/>
          <w:b/>
          <w:highlight w:val="green"/>
          <w:lang w:val="en"/>
          <w:rPrChange w:id="50" w:author="Work" w:date="2024-06-18T15:19:00Z">
            <w:rPr>
              <w:rStyle w:val="jlqj4b"/>
              <w:b/>
              <w:lang w:val="en"/>
            </w:rPr>
          </w:rPrChange>
        </w:rPr>
        <w:t>owner</w:t>
      </w:r>
      <w:r w:rsidR="00BE09F2" w:rsidRPr="00E25F31">
        <w:rPr>
          <w:rStyle w:val="jlqj4b"/>
          <w:b/>
          <w:highlight w:val="green"/>
          <w:lang w:val="en"/>
          <w:rPrChange w:id="51" w:author="Work" w:date="2024-06-18T15:19:00Z">
            <w:rPr>
              <w:rStyle w:val="jlqj4b"/>
              <w:b/>
              <w:lang w:val="en"/>
            </w:rPr>
          </w:rPrChange>
        </w:rPr>
        <w:t xml:space="preserve"> of the </w:t>
      </w:r>
      <w:r w:rsidRPr="00E25F31">
        <w:rPr>
          <w:rStyle w:val="jlqj4b"/>
          <w:b/>
          <w:bCs/>
          <w:highlight w:val="green"/>
          <w:lang w:val="en"/>
          <w:rPrChange w:id="52" w:author="Work" w:date="2024-06-18T15:19:00Z">
            <w:rPr>
              <w:rStyle w:val="jlqj4b"/>
              <w:b/>
              <w:bCs/>
              <w:lang w:val="en"/>
            </w:rPr>
          </w:rPrChange>
        </w:rPr>
        <w:t>course</w:t>
      </w:r>
      <w:r w:rsidR="00BE09F2" w:rsidRPr="00E25F31">
        <w:rPr>
          <w:rFonts w:cstheme="minorHAnsi"/>
          <w:b/>
          <w:bCs/>
          <w:highlight w:val="green"/>
          <w:rPrChange w:id="53" w:author="Work" w:date="2024-06-18T15:19:00Z">
            <w:rPr>
              <w:rFonts w:cstheme="minorHAnsi"/>
              <w:b/>
              <w:bCs/>
            </w:rPr>
          </w:rPrChange>
        </w:rPr>
        <w:t>)</w:t>
      </w:r>
    </w:p>
    <w:p w14:paraId="4875A65B" w14:textId="0BA82C77" w:rsidR="0091664F" w:rsidRPr="00E25F31" w:rsidRDefault="00BE09F2" w:rsidP="006C475D">
      <w:pPr>
        <w:pStyle w:val="ListParagraph"/>
        <w:numPr>
          <w:ilvl w:val="0"/>
          <w:numId w:val="47"/>
        </w:numPr>
        <w:rPr>
          <w:rStyle w:val="jlqj4b"/>
          <w:rFonts w:cstheme="minorHAnsi"/>
          <w:bCs/>
          <w:highlight w:val="green"/>
          <w:rPrChange w:id="54" w:author="Work" w:date="2024-06-18T15:19:00Z">
            <w:rPr>
              <w:rStyle w:val="jlqj4b"/>
              <w:rFonts w:cstheme="minorHAnsi"/>
              <w:bCs/>
            </w:rPr>
          </w:rPrChange>
        </w:rPr>
      </w:pPr>
      <w:r w:rsidRPr="00E25F31">
        <w:rPr>
          <w:rFonts w:cstheme="minorHAnsi"/>
          <w:b/>
          <w:bCs/>
          <w:highlight w:val="green"/>
          <w:rPrChange w:id="55" w:author="Work" w:date="2024-06-18T15:19:00Z">
            <w:rPr>
              <w:rFonts w:cstheme="minorHAnsi"/>
              <w:b/>
              <w:bCs/>
            </w:rPr>
          </w:rPrChange>
        </w:rPr>
        <w:t xml:space="preserve">Delete or Edit </w:t>
      </w:r>
      <w:r w:rsidR="009B1099" w:rsidRPr="00E25F31">
        <w:rPr>
          <w:rFonts w:cstheme="minorHAnsi"/>
          <w:b/>
          <w:bCs/>
          <w:highlight w:val="green"/>
          <w:rPrChange w:id="56" w:author="Work" w:date="2024-06-18T15:19:00Z">
            <w:rPr>
              <w:rFonts w:cstheme="minorHAnsi"/>
              <w:b/>
              <w:bCs/>
            </w:rPr>
          </w:rPrChange>
        </w:rPr>
        <w:t xml:space="preserve">the </w:t>
      </w:r>
      <w:r w:rsidR="00F8315E" w:rsidRPr="00E25F31">
        <w:rPr>
          <w:rFonts w:cstheme="minorHAnsi"/>
          <w:b/>
          <w:bCs/>
          <w:highlight w:val="green"/>
          <w:rPrChange w:id="57" w:author="Work" w:date="2024-06-18T15:19:00Z">
            <w:rPr>
              <w:rFonts w:cstheme="minorHAnsi"/>
              <w:b/>
              <w:bCs/>
            </w:rPr>
          </w:rPrChange>
        </w:rPr>
        <w:t>c</w:t>
      </w:r>
      <w:r w:rsidR="00505EDA" w:rsidRPr="00E25F31">
        <w:rPr>
          <w:rFonts w:cstheme="minorHAnsi"/>
          <w:b/>
          <w:bCs/>
          <w:highlight w:val="green"/>
          <w:rPrChange w:id="58" w:author="Work" w:date="2024-06-18T15:19:00Z">
            <w:rPr>
              <w:rFonts w:cstheme="minorHAnsi"/>
              <w:b/>
              <w:bCs/>
            </w:rPr>
          </w:rPrChange>
        </w:rPr>
        <w:t>ourse</w:t>
      </w:r>
      <w:r w:rsidRPr="00E25F31">
        <w:rPr>
          <w:rFonts w:cstheme="minorHAnsi"/>
          <w:b/>
          <w:bCs/>
          <w:highlight w:val="green"/>
          <w:rPrChange w:id="59" w:author="Work" w:date="2024-06-18T15:19:00Z">
            <w:rPr>
              <w:rFonts w:cstheme="minorHAnsi"/>
              <w:b/>
              <w:bCs/>
            </w:rPr>
          </w:rPrChange>
        </w:rPr>
        <w:t xml:space="preserve"> depending on </w:t>
      </w:r>
      <w:r w:rsidR="009B1099" w:rsidRPr="00E25F31">
        <w:rPr>
          <w:rFonts w:cstheme="minorHAnsi"/>
          <w:b/>
          <w:bCs/>
          <w:highlight w:val="green"/>
          <w:rPrChange w:id="60" w:author="Work" w:date="2024-06-18T15:19:00Z">
            <w:rPr>
              <w:rFonts w:cstheme="minorHAnsi"/>
              <w:b/>
              <w:bCs/>
            </w:rPr>
          </w:rPrChange>
        </w:rPr>
        <w:t xml:space="preserve">the </w:t>
      </w:r>
      <w:r w:rsidRPr="00E25F31">
        <w:rPr>
          <w:rFonts w:cstheme="minorHAnsi"/>
          <w:b/>
          <w:bCs/>
          <w:highlight w:val="green"/>
          <w:rPrChange w:id="61" w:author="Work" w:date="2024-06-18T15:19:00Z">
            <w:rPr>
              <w:rFonts w:cstheme="minorHAnsi"/>
              <w:b/>
              <w:bCs/>
            </w:rPr>
          </w:rPrChange>
        </w:rPr>
        <w:t>user's auth</w:t>
      </w:r>
      <w:r w:rsidR="00AC366C" w:rsidRPr="00E25F31">
        <w:rPr>
          <w:rFonts w:cstheme="minorHAnsi"/>
          <w:b/>
          <w:bCs/>
          <w:highlight w:val="green"/>
          <w:rPrChange w:id="62" w:author="Work" w:date="2024-06-18T15:19:00Z">
            <w:rPr>
              <w:rFonts w:cstheme="minorHAnsi"/>
              <w:b/>
              <w:bCs/>
            </w:rPr>
          </w:rPrChange>
        </w:rPr>
        <w:t>entication (only for</w:t>
      </w:r>
      <w:r w:rsidR="009F79C0" w:rsidRPr="00E25F31">
        <w:rPr>
          <w:rFonts w:cstheme="minorHAnsi"/>
          <w:b/>
          <w:bCs/>
          <w:highlight w:val="green"/>
          <w:rPrChange w:id="63" w:author="Work" w:date="2024-06-18T15:19:00Z">
            <w:rPr>
              <w:rFonts w:cstheme="minorHAnsi"/>
              <w:b/>
              <w:bCs/>
            </w:rPr>
          </w:rPrChange>
        </w:rPr>
        <w:t xml:space="preserve"> </w:t>
      </w:r>
      <w:r w:rsidR="009B1099" w:rsidRPr="00E25F31">
        <w:rPr>
          <w:rFonts w:cstheme="minorHAnsi"/>
          <w:b/>
          <w:bCs/>
          <w:highlight w:val="green"/>
          <w:rPrChange w:id="64" w:author="Work" w:date="2024-06-18T15:19:00Z">
            <w:rPr>
              <w:rFonts w:cstheme="minorHAnsi"/>
              <w:b/>
              <w:bCs/>
            </w:rPr>
          </w:rPrChange>
        </w:rPr>
        <w:t xml:space="preserve">the </w:t>
      </w:r>
      <w:r w:rsidR="009F79C0" w:rsidRPr="00E25F31">
        <w:rPr>
          <w:rFonts w:cstheme="minorHAnsi"/>
          <w:b/>
          <w:bCs/>
          <w:highlight w:val="green"/>
          <w:rPrChange w:id="65" w:author="Work" w:date="2024-06-18T15:19:00Z">
            <w:rPr>
              <w:rFonts w:cstheme="minorHAnsi"/>
              <w:b/>
              <w:bCs/>
            </w:rPr>
          </w:rPrChange>
        </w:rPr>
        <w:t>owner</w:t>
      </w:r>
      <w:r w:rsidR="00AC366C" w:rsidRPr="00E25F31">
        <w:rPr>
          <w:rFonts w:cstheme="minorHAnsi"/>
          <w:b/>
          <w:bCs/>
          <w:highlight w:val="green"/>
          <w:rPrChange w:id="66" w:author="Work" w:date="2024-06-18T15:19:00Z">
            <w:rPr>
              <w:rFonts w:cstheme="minorHAnsi"/>
              <w:b/>
              <w:bCs/>
            </w:rPr>
          </w:rPrChange>
        </w:rPr>
        <w:t xml:space="preserve"> of the current </w:t>
      </w:r>
      <w:r w:rsidR="00A8589E" w:rsidRPr="00E25F31">
        <w:rPr>
          <w:rFonts w:cstheme="minorHAnsi"/>
          <w:b/>
          <w:bCs/>
          <w:highlight w:val="green"/>
          <w:rPrChange w:id="67" w:author="Work" w:date="2024-06-18T15:19:00Z">
            <w:rPr>
              <w:rFonts w:cstheme="minorHAnsi"/>
              <w:b/>
              <w:bCs/>
            </w:rPr>
          </w:rPrChange>
        </w:rPr>
        <w:t>course</w:t>
      </w:r>
      <w:r w:rsidRPr="00E25F31">
        <w:rPr>
          <w:rFonts w:cstheme="minorHAnsi"/>
          <w:b/>
          <w:bCs/>
          <w:highlight w:val="green"/>
          <w:rPrChange w:id="68" w:author="Work" w:date="2024-06-18T15:19:00Z">
            <w:rPr>
              <w:rFonts w:cstheme="minorHAnsi"/>
              <w:b/>
              <w:bCs/>
            </w:rPr>
          </w:rPrChange>
        </w:rPr>
        <w:t>)</w:t>
      </w:r>
    </w:p>
    <w:p w14:paraId="647BBB3C" w14:textId="77777777" w:rsidR="00357C76" w:rsidRPr="00E25F31" w:rsidRDefault="00357C76" w:rsidP="003A7CDD">
      <w:pPr>
        <w:pStyle w:val="Heading2"/>
        <w:rPr>
          <w:highlight w:val="green"/>
          <w:lang w:val="bg-BG"/>
          <w:rPrChange w:id="69" w:author="Work" w:date="2024-06-18T15:19:00Z">
            <w:rPr>
              <w:lang w:val="bg-BG"/>
            </w:rPr>
          </w:rPrChange>
        </w:rPr>
      </w:pPr>
      <w:r w:rsidRPr="00E25F31">
        <w:rPr>
          <w:highlight w:val="green"/>
          <w:rPrChange w:id="70" w:author="Work" w:date="2024-06-18T15:19:00Z">
            <w:rPr/>
          </w:rPrChange>
        </w:rPr>
        <w:t xml:space="preserve">Database Models </w:t>
      </w:r>
    </w:p>
    <w:p w14:paraId="79CAE641" w14:textId="45BA1D04" w:rsidR="003A7CDD" w:rsidRPr="00E25F31" w:rsidRDefault="00357C76" w:rsidP="004B5E02">
      <w:pPr>
        <w:rPr>
          <w:highlight w:val="green"/>
          <w:lang w:val="bg-BG"/>
          <w:rPrChange w:id="71" w:author="Work" w:date="2024-06-18T15:19:00Z">
            <w:rPr>
              <w:lang w:val="bg-BG"/>
            </w:rPr>
          </w:rPrChange>
        </w:rPr>
      </w:pPr>
      <w:r w:rsidRPr="00E25F31">
        <w:rPr>
          <w:highlight w:val="green"/>
          <w:rPrChange w:id="72" w:author="Work" w:date="2024-06-18T15:19:00Z">
            <w:rPr/>
          </w:rPrChange>
        </w:rPr>
        <w:t xml:space="preserve">The </w:t>
      </w:r>
      <w:r w:rsidRPr="00E25F31">
        <w:rPr>
          <w:b/>
          <w:highlight w:val="green"/>
          <w:rPrChange w:id="73" w:author="Work" w:date="2024-06-18T15:19:00Z">
            <w:rPr>
              <w:b/>
            </w:rPr>
          </w:rPrChange>
        </w:rPr>
        <w:t>Database</w:t>
      </w:r>
      <w:r w:rsidRPr="00E25F31">
        <w:rPr>
          <w:highlight w:val="green"/>
          <w:rPrChange w:id="74" w:author="Work" w:date="2024-06-18T15:19:00Z">
            <w:rPr/>
          </w:rPrChange>
        </w:rPr>
        <w:t xml:space="preserve"> of the </w:t>
      </w:r>
      <w:r w:rsidR="00505EDA" w:rsidRPr="00E25F31">
        <w:rPr>
          <w:b/>
          <w:highlight w:val="green"/>
          <w:rPrChange w:id="75" w:author="Work" w:date="2024-06-18T15:19:00Z">
            <w:rPr>
              <w:b/>
            </w:rPr>
          </w:rPrChange>
        </w:rPr>
        <w:t>Course Book</w:t>
      </w:r>
      <w:r w:rsidR="008370C4" w:rsidRPr="00E25F31">
        <w:rPr>
          <w:rStyle w:val="CodeChar"/>
          <w:rFonts w:asciiTheme="minorHAnsi" w:hAnsiTheme="minorHAnsi" w:cstheme="minorHAnsi"/>
          <w:highlight w:val="green"/>
          <w:rPrChange w:id="76" w:author="Work" w:date="2024-06-18T15:19:00Z">
            <w:rPr>
              <w:rStyle w:val="CodeChar"/>
              <w:rFonts w:asciiTheme="minorHAnsi" w:hAnsiTheme="minorHAnsi" w:cstheme="minorHAnsi"/>
            </w:rPr>
          </w:rPrChange>
        </w:rPr>
        <w:t xml:space="preserve"> </w:t>
      </w:r>
      <w:r w:rsidR="008370C4" w:rsidRPr="00E25F31">
        <w:rPr>
          <w:highlight w:val="green"/>
          <w:rPrChange w:id="77" w:author="Work" w:date="2024-06-18T15:19:00Z">
            <w:rPr/>
          </w:rPrChange>
        </w:rPr>
        <w:t>application</w:t>
      </w:r>
      <w:r w:rsidR="00263A01" w:rsidRPr="00E25F31">
        <w:rPr>
          <w:highlight w:val="green"/>
          <w:rPrChange w:id="78" w:author="Work" w:date="2024-06-18T15:19:00Z">
            <w:rPr/>
          </w:rPrChange>
        </w:rPr>
        <w:t xml:space="preserve"> needs to support</w:t>
      </w:r>
      <w:r w:rsidR="003A7CDD" w:rsidRPr="00E25F31">
        <w:rPr>
          <w:highlight w:val="green"/>
          <w:rPrChange w:id="79" w:author="Work" w:date="2024-06-18T15:19:00Z">
            <w:rPr/>
          </w:rPrChange>
        </w:rPr>
        <w:t xml:space="preserve"> </w:t>
      </w:r>
      <w:r w:rsidR="009B1099" w:rsidRPr="00E25F31">
        <w:rPr>
          <w:rFonts w:cstheme="minorHAnsi"/>
          <w:b/>
          <w:highlight w:val="green"/>
          <w:rPrChange w:id="80" w:author="Work" w:date="2024-06-18T15:19:00Z">
            <w:rPr>
              <w:rFonts w:cstheme="minorHAnsi"/>
              <w:b/>
            </w:rPr>
          </w:rPrChange>
        </w:rPr>
        <w:t>two</w:t>
      </w:r>
      <w:r w:rsidR="003A7CDD" w:rsidRPr="00E25F31">
        <w:rPr>
          <w:rFonts w:cstheme="minorHAnsi"/>
          <w:b/>
          <w:highlight w:val="green"/>
          <w:rPrChange w:id="81" w:author="Work" w:date="2024-06-18T15:19:00Z">
            <w:rPr>
              <w:rFonts w:cstheme="minorHAnsi"/>
              <w:b/>
            </w:rPr>
          </w:rPrChange>
        </w:rPr>
        <w:t xml:space="preserve"> entities</w:t>
      </w:r>
      <w:r w:rsidR="00263A01" w:rsidRPr="00E25F31">
        <w:rPr>
          <w:highlight w:val="green"/>
          <w:lang w:val="bg-BG"/>
          <w:rPrChange w:id="82" w:author="Work" w:date="2024-06-18T15:19:00Z">
            <w:rPr>
              <w:lang w:val="bg-BG"/>
            </w:rPr>
          </w:rPrChange>
        </w:rPr>
        <w:t>:</w:t>
      </w:r>
    </w:p>
    <w:p w14:paraId="77F0364F" w14:textId="77777777" w:rsidR="00357C76" w:rsidRPr="00E25F31" w:rsidRDefault="00357C76" w:rsidP="00357C76">
      <w:pPr>
        <w:pStyle w:val="Heading3"/>
        <w:spacing w:line="240" w:lineRule="auto"/>
        <w:rPr>
          <w:highlight w:val="green"/>
          <w:lang w:val="bg-BG"/>
          <w:rPrChange w:id="83" w:author="Work" w:date="2024-06-18T15:19:00Z">
            <w:rPr>
              <w:lang w:val="bg-BG"/>
            </w:rPr>
          </w:rPrChange>
        </w:rPr>
      </w:pPr>
      <w:r w:rsidRPr="00E25F31">
        <w:rPr>
          <w:highlight w:val="green"/>
          <w:rPrChange w:id="84" w:author="Work" w:date="2024-06-18T15:19:00Z">
            <w:rPr/>
          </w:rPrChange>
        </w:rPr>
        <w:t>User</w:t>
      </w:r>
    </w:p>
    <w:p w14:paraId="556067B7" w14:textId="085A7F15" w:rsidR="00357C76" w:rsidRPr="00E25F31" w:rsidRDefault="00B04AB9" w:rsidP="00357C76">
      <w:pPr>
        <w:pStyle w:val="ListParagraph"/>
        <w:numPr>
          <w:ilvl w:val="0"/>
          <w:numId w:val="41"/>
        </w:numPr>
        <w:rPr>
          <w:rStyle w:val="CodeChar"/>
          <w:rFonts w:asciiTheme="minorHAnsi" w:hAnsiTheme="minorHAnsi" w:cstheme="minorHAnsi"/>
          <w:noProof w:val="0"/>
          <w:highlight w:val="green"/>
          <w:lang w:val="bg-BG"/>
          <w:rPrChange w:id="85" w:author="Work" w:date="2024-06-18T15:19:00Z">
            <w:rPr>
              <w:rStyle w:val="CodeChar"/>
              <w:rFonts w:asciiTheme="minorHAnsi" w:hAnsiTheme="minorHAnsi" w:cstheme="minorHAnsi"/>
              <w:noProof w:val="0"/>
              <w:lang w:val="bg-BG"/>
            </w:rPr>
          </w:rPrChange>
        </w:rPr>
      </w:pPr>
      <w:r w:rsidRPr="00E25F31">
        <w:rPr>
          <w:rStyle w:val="CodeChar"/>
          <w:rFonts w:asciiTheme="minorHAnsi" w:hAnsiTheme="minorHAnsi" w:cstheme="minorHAnsi"/>
          <w:highlight w:val="green"/>
          <w:rPrChange w:id="86" w:author="Work" w:date="2024-06-18T15:19:00Z">
            <w:rPr>
              <w:rStyle w:val="CodeChar"/>
              <w:rFonts w:asciiTheme="minorHAnsi" w:hAnsiTheme="minorHAnsi" w:cstheme="minorHAnsi"/>
            </w:rPr>
          </w:rPrChange>
        </w:rPr>
        <w:t>u</w:t>
      </w:r>
      <w:r w:rsidR="00C92778" w:rsidRPr="00E25F31">
        <w:rPr>
          <w:rStyle w:val="CodeChar"/>
          <w:rFonts w:asciiTheme="minorHAnsi" w:hAnsiTheme="minorHAnsi" w:cstheme="minorHAnsi"/>
          <w:highlight w:val="green"/>
          <w:rPrChange w:id="87" w:author="Work" w:date="2024-06-18T15:19:00Z">
            <w:rPr>
              <w:rStyle w:val="CodeChar"/>
              <w:rFonts w:asciiTheme="minorHAnsi" w:hAnsiTheme="minorHAnsi" w:cstheme="minorHAnsi"/>
            </w:rPr>
          </w:rPrChange>
        </w:rPr>
        <w:t>sername</w:t>
      </w:r>
      <w:r w:rsidR="003A7CDD" w:rsidRPr="00E25F31">
        <w:rPr>
          <w:rStyle w:val="CodeChar"/>
          <w:rFonts w:asciiTheme="minorHAnsi" w:hAnsiTheme="minorHAnsi" w:cstheme="minorHAnsi"/>
          <w:highlight w:val="green"/>
          <w:rPrChange w:id="88" w:author="Work" w:date="2024-06-18T15:19:00Z">
            <w:rPr>
              <w:rStyle w:val="CodeChar"/>
              <w:rFonts w:asciiTheme="minorHAnsi" w:hAnsiTheme="minorHAnsi" w:cstheme="minorHAnsi"/>
            </w:rPr>
          </w:rPrChange>
        </w:rPr>
        <w:t xml:space="preserve"> - string </w:t>
      </w:r>
      <w:r w:rsidR="007A322A" w:rsidRPr="00E25F31">
        <w:rPr>
          <w:rStyle w:val="CodeChar"/>
          <w:rFonts w:asciiTheme="minorHAnsi" w:hAnsiTheme="minorHAnsi" w:cstheme="minorHAnsi"/>
          <w:highlight w:val="green"/>
          <w:rPrChange w:id="89" w:author="Work" w:date="2024-06-18T15:19:00Z">
            <w:rPr>
              <w:rStyle w:val="CodeChar"/>
              <w:rFonts w:asciiTheme="minorHAnsi" w:hAnsiTheme="minorHAnsi" w:cstheme="minorHAnsi"/>
            </w:rPr>
          </w:rPrChange>
        </w:rPr>
        <w:t>(required)</w:t>
      </w:r>
      <w:r w:rsidR="00F42D5E" w:rsidRPr="00E25F31">
        <w:rPr>
          <w:rStyle w:val="CodeChar"/>
          <w:rFonts w:asciiTheme="minorHAnsi" w:hAnsiTheme="minorHAnsi" w:cstheme="minorHAnsi"/>
          <w:highlight w:val="green"/>
          <w:rPrChange w:id="90" w:author="Work" w:date="2024-06-18T15:19:00Z">
            <w:rPr>
              <w:rStyle w:val="CodeChar"/>
              <w:rFonts w:asciiTheme="minorHAnsi" w:hAnsiTheme="minorHAnsi" w:cstheme="minorHAnsi"/>
            </w:rPr>
          </w:rPrChange>
        </w:rPr>
        <w:t>,</w:t>
      </w:r>
    </w:p>
    <w:p w14:paraId="6E77AA6C" w14:textId="4A58C318" w:rsidR="00F42D5E" w:rsidRPr="00E25F31" w:rsidRDefault="00B04AB9" w:rsidP="00357C76">
      <w:pPr>
        <w:pStyle w:val="ListParagraph"/>
        <w:numPr>
          <w:ilvl w:val="0"/>
          <w:numId w:val="41"/>
        </w:numPr>
        <w:rPr>
          <w:rFonts w:cstheme="minorHAnsi"/>
          <w:b/>
          <w:highlight w:val="green"/>
          <w:lang w:val="bg-BG"/>
          <w:rPrChange w:id="91" w:author="Work" w:date="2024-06-18T15:19:00Z">
            <w:rPr>
              <w:rFonts w:cstheme="minorHAnsi"/>
              <w:b/>
              <w:lang w:val="bg-BG"/>
            </w:rPr>
          </w:rPrChange>
        </w:rPr>
      </w:pPr>
      <w:r w:rsidRPr="00E25F31">
        <w:rPr>
          <w:rStyle w:val="CodeChar"/>
          <w:rFonts w:asciiTheme="minorHAnsi" w:hAnsiTheme="minorHAnsi" w:cstheme="minorHAnsi"/>
          <w:highlight w:val="green"/>
          <w:rPrChange w:id="92" w:author="Work" w:date="2024-06-18T15:19:00Z">
            <w:rPr>
              <w:rStyle w:val="CodeChar"/>
              <w:rFonts w:asciiTheme="minorHAnsi" w:hAnsiTheme="minorHAnsi" w:cstheme="minorHAnsi"/>
            </w:rPr>
          </w:rPrChange>
        </w:rPr>
        <w:t>e</w:t>
      </w:r>
      <w:r w:rsidR="00C92778" w:rsidRPr="00E25F31">
        <w:rPr>
          <w:rStyle w:val="CodeChar"/>
          <w:rFonts w:asciiTheme="minorHAnsi" w:hAnsiTheme="minorHAnsi" w:cstheme="minorHAnsi"/>
          <w:highlight w:val="green"/>
          <w:rPrChange w:id="93" w:author="Work" w:date="2024-06-18T15:19:00Z">
            <w:rPr>
              <w:rStyle w:val="CodeChar"/>
              <w:rFonts w:asciiTheme="minorHAnsi" w:hAnsiTheme="minorHAnsi" w:cstheme="minorHAnsi"/>
            </w:rPr>
          </w:rPrChange>
        </w:rPr>
        <w:t>mail</w:t>
      </w:r>
      <w:r w:rsidR="003A7CDD" w:rsidRPr="00E25F31">
        <w:rPr>
          <w:rStyle w:val="CodeChar"/>
          <w:rFonts w:asciiTheme="minorHAnsi" w:hAnsiTheme="minorHAnsi" w:cstheme="minorHAnsi"/>
          <w:highlight w:val="green"/>
          <w:rPrChange w:id="94" w:author="Work" w:date="2024-06-18T15:19:00Z">
            <w:rPr>
              <w:rStyle w:val="CodeChar"/>
              <w:rFonts w:asciiTheme="minorHAnsi" w:hAnsiTheme="minorHAnsi" w:cstheme="minorHAnsi"/>
            </w:rPr>
          </w:rPrChange>
        </w:rPr>
        <w:t xml:space="preserve"> - string </w:t>
      </w:r>
      <w:r w:rsidR="00222857" w:rsidRPr="00E25F31">
        <w:rPr>
          <w:rStyle w:val="CodeChar"/>
          <w:rFonts w:asciiTheme="minorHAnsi" w:hAnsiTheme="minorHAnsi" w:cstheme="minorHAnsi"/>
          <w:highlight w:val="green"/>
          <w:rPrChange w:id="95" w:author="Work" w:date="2024-06-18T15:19:00Z">
            <w:rPr>
              <w:rStyle w:val="CodeChar"/>
              <w:rFonts w:asciiTheme="minorHAnsi" w:hAnsiTheme="minorHAnsi" w:cstheme="minorHAnsi"/>
            </w:rPr>
          </w:rPrChange>
        </w:rPr>
        <w:t>(required),</w:t>
      </w:r>
    </w:p>
    <w:p w14:paraId="34984277" w14:textId="4A414630" w:rsidR="00E0610E" w:rsidRPr="00E25F31" w:rsidRDefault="00B04AB9" w:rsidP="009B1099">
      <w:pPr>
        <w:pStyle w:val="ListParagraph"/>
        <w:numPr>
          <w:ilvl w:val="0"/>
          <w:numId w:val="41"/>
        </w:numPr>
        <w:rPr>
          <w:rFonts w:cstheme="minorHAnsi"/>
          <w:b/>
          <w:highlight w:val="green"/>
          <w:lang w:val="bg-BG"/>
          <w:rPrChange w:id="96" w:author="Work" w:date="2024-06-18T15:19:00Z">
            <w:rPr>
              <w:rFonts w:cstheme="minorHAnsi"/>
              <w:b/>
              <w:lang w:val="bg-BG"/>
            </w:rPr>
          </w:rPrChange>
        </w:rPr>
      </w:pPr>
      <w:r w:rsidRPr="00E25F31">
        <w:rPr>
          <w:rStyle w:val="CodeChar"/>
          <w:rFonts w:asciiTheme="minorHAnsi" w:hAnsiTheme="minorHAnsi" w:cstheme="minorHAnsi"/>
          <w:highlight w:val="green"/>
          <w:rPrChange w:id="97" w:author="Work" w:date="2024-06-18T15:19:00Z">
            <w:rPr>
              <w:rStyle w:val="CodeChar"/>
              <w:rFonts w:asciiTheme="minorHAnsi" w:hAnsiTheme="minorHAnsi" w:cstheme="minorHAnsi"/>
            </w:rPr>
          </w:rPrChange>
        </w:rPr>
        <w:t>p</w:t>
      </w:r>
      <w:r w:rsidR="003A7CDD" w:rsidRPr="00E25F31">
        <w:rPr>
          <w:rStyle w:val="CodeChar"/>
          <w:rFonts w:asciiTheme="minorHAnsi" w:hAnsiTheme="minorHAnsi" w:cstheme="minorHAnsi"/>
          <w:highlight w:val="green"/>
          <w:rPrChange w:id="98" w:author="Work" w:date="2024-06-18T15:19:00Z">
            <w:rPr>
              <w:rStyle w:val="CodeChar"/>
              <w:rFonts w:asciiTheme="minorHAnsi" w:hAnsiTheme="minorHAnsi" w:cstheme="minorHAnsi"/>
            </w:rPr>
          </w:rPrChange>
        </w:rPr>
        <w:t xml:space="preserve">assword - string </w:t>
      </w:r>
      <w:r w:rsidR="00357C76" w:rsidRPr="00E25F31">
        <w:rPr>
          <w:rStyle w:val="CodeChar"/>
          <w:rFonts w:asciiTheme="minorHAnsi" w:hAnsiTheme="minorHAnsi" w:cstheme="minorHAnsi"/>
          <w:highlight w:val="green"/>
          <w:rPrChange w:id="99" w:author="Work" w:date="2024-06-18T15:19:00Z">
            <w:rPr>
              <w:rStyle w:val="CodeChar"/>
              <w:rFonts w:asciiTheme="minorHAnsi" w:hAnsiTheme="minorHAnsi" w:cstheme="minorHAnsi"/>
            </w:rPr>
          </w:rPrChange>
        </w:rPr>
        <w:t>(required)</w:t>
      </w:r>
    </w:p>
    <w:p w14:paraId="503AAF5D" w14:textId="1D36C708" w:rsidR="00357C76" w:rsidRPr="00E25F31" w:rsidRDefault="00505EDA" w:rsidP="00357C76">
      <w:pPr>
        <w:pStyle w:val="Heading3"/>
        <w:rPr>
          <w:highlight w:val="green"/>
          <w:rPrChange w:id="100" w:author="Work" w:date="2024-06-18T15:19:00Z">
            <w:rPr/>
          </w:rPrChange>
        </w:rPr>
      </w:pPr>
      <w:r w:rsidRPr="00E25F31">
        <w:rPr>
          <w:rStyle w:val="jlqj4b"/>
          <w:highlight w:val="green"/>
          <w:rPrChange w:id="101" w:author="Work" w:date="2024-06-18T15:19:00Z">
            <w:rPr>
              <w:rStyle w:val="jlqj4b"/>
            </w:rPr>
          </w:rPrChange>
        </w:rPr>
        <w:t>Course</w:t>
      </w:r>
    </w:p>
    <w:p w14:paraId="76665E58" w14:textId="20B64413" w:rsidR="00357C76" w:rsidRPr="00E25F31" w:rsidRDefault="00B04AB9" w:rsidP="00357C76">
      <w:pPr>
        <w:pStyle w:val="ListParagraph"/>
        <w:numPr>
          <w:ilvl w:val="0"/>
          <w:numId w:val="43"/>
        </w:numPr>
        <w:rPr>
          <w:rFonts w:cstheme="minorHAnsi"/>
          <w:b/>
          <w:highlight w:val="green"/>
          <w:lang w:val="bg-BG"/>
          <w:rPrChange w:id="102" w:author="Work" w:date="2024-06-18T15:19:00Z">
            <w:rPr>
              <w:rFonts w:cstheme="minorHAnsi"/>
              <w:b/>
              <w:lang w:val="bg-BG"/>
            </w:rPr>
          </w:rPrChange>
        </w:rPr>
      </w:pPr>
      <w:r w:rsidRPr="00E25F31">
        <w:rPr>
          <w:rFonts w:cstheme="minorHAnsi"/>
          <w:b/>
          <w:noProof/>
          <w:highlight w:val="green"/>
          <w:rPrChange w:id="103" w:author="Work" w:date="2024-06-18T15:19:00Z">
            <w:rPr>
              <w:rFonts w:cstheme="minorHAnsi"/>
              <w:b/>
              <w:noProof/>
            </w:rPr>
          </w:rPrChange>
        </w:rPr>
        <w:t>t</w:t>
      </w:r>
      <w:r w:rsidR="00EC56E7" w:rsidRPr="00E25F31">
        <w:rPr>
          <w:rFonts w:cstheme="minorHAnsi"/>
          <w:b/>
          <w:noProof/>
          <w:highlight w:val="green"/>
          <w:rPrChange w:id="104" w:author="Work" w:date="2024-06-18T15:19:00Z">
            <w:rPr>
              <w:rFonts w:cstheme="minorHAnsi"/>
              <w:b/>
              <w:noProof/>
            </w:rPr>
          </w:rPrChange>
        </w:rPr>
        <w:t>itle</w:t>
      </w:r>
      <w:r w:rsidR="003A7CDD" w:rsidRPr="00E25F31">
        <w:rPr>
          <w:rFonts w:cstheme="minorHAnsi"/>
          <w:b/>
          <w:noProof/>
          <w:highlight w:val="green"/>
          <w:rPrChange w:id="105" w:author="Work" w:date="2024-06-18T15:19:00Z">
            <w:rPr>
              <w:rFonts w:cstheme="minorHAnsi"/>
              <w:b/>
              <w:noProof/>
            </w:rPr>
          </w:rPrChange>
        </w:rPr>
        <w:t xml:space="preserve"> - </w:t>
      </w:r>
      <w:r w:rsidR="00D2040E" w:rsidRPr="00E25F31">
        <w:rPr>
          <w:rFonts w:cstheme="minorHAnsi"/>
          <w:b/>
          <w:noProof/>
          <w:highlight w:val="green"/>
          <w:rPrChange w:id="106" w:author="Work" w:date="2024-06-18T15:19:00Z">
            <w:rPr>
              <w:rFonts w:cstheme="minorHAnsi"/>
              <w:b/>
              <w:noProof/>
            </w:rPr>
          </w:rPrChange>
        </w:rPr>
        <w:t>s</w:t>
      </w:r>
      <w:r w:rsidR="003A7CDD" w:rsidRPr="00E25F31">
        <w:rPr>
          <w:rFonts w:cstheme="minorHAnsi"/>
          <w:b/>
          <w:noProof/>
          <w:highlight w:val="green"/>
          <w:rPrChange w:id="107" w:author="Work" w:date="2024-06-18T15:19:00Z">
            <w:rPr>
              <w:rFonts w:cstheme="minorHAnsi"/>
              <w:b/>
              <w:noProof/>
            </w:rPr>
          </w:rPrChange>
        </w:rPr>
        <w:t xml:space="preserve">tring </w:t>
      </w:r>
      <w:r w:rsidR="00222857" w:rsidRPr="00E25F31">
        <w:rPr>
          <w:rFonts w:cstheme="minorHAnsi"/>
          <w:b/>
          <w:noProof/>
          <w:highlight w:val="green"/>
          <w:rPrChange w:id="108" w:author="Work" w:date="2024-06-18T15:19:00Z">
            <w:rPr>
              <w:rFonts w:cstheme="minorHAnsi"/>
              <w:b/>
              <w:noProof/>
            </w:rPr>
          </w:rPrChange>
        </w:rPr>
        <w:t>(required),</w:t>
      </w:r>
    </w:p>
    <w:p w14:paraId="4A265F25" w14:textId="3B5409D7" w:rsidR="00AD4285" w:rsidRPr="00E25F31" w:rsidRDefault="00B04AB9" w:rsidP="00357C76">
      <w:pPr>
        <w:pStyle w:val="ListParagraph"/>
        <w:numPr>
          <w:ilvl w:val="0"/>
          <w:numId w:val="43"/>
        </w:numPr>
        <w:rPr>
          <w:rFonts w:cstheme="minorHAnsi"/>
          <w:b/>
          <w:highlight w:val="green"/>
          <w:lang w:val="bg-BG"/>
          <w:rPrChange w:id="109" w:author="Work" w:date="2024-06-18T15:19:00Z">
            <w:rPr>
              <w:rFonts w:cstheme="minorHAnsi"/>
              <w:b/>
              <w:lang w:val="bg-BG"/>
            </w:rPr>
          </w:rPrChange>
        </w:rPr>
      </w:pPr>
      <w:r w:rsidRPr="00E25F31">
        <w:rPr>
          <w:rFonts w:cstheme="minorHAnsi"/>
          <w:b/>
          <w:noProof/>
          <w:highlight w:val="green"/>
          <w:rPrChange w:id="110" w:author="Work" w:date="2024-06-18T15:19:00Z">
            <w:rPr>
              <w:rFonts w:cstheme="minorHAnsi"/>
              <w:b/>
              <w:noProof/>
            </w:rPr>
          </w:rPrChange>
        </w:rPr>
        <w:t>t</w:t>
      </w:r>
      <w:r w:rsidR="00AD4285" w:rsidRPr="00E25F31">
        <w:rPr>
          <w:rFonts w:cstheme="minorHAnsi"/>
          <w:b/>
          <w:noProof/>
          <w:highlight w:val="green"/>
          <w:rPrChange w:id="111" w:author="Work" w:date="2024-06-18T15:19:00Z">
            <w:rPr>
              <w:rFonts w:cstheme="minorHAnsi"/>
              <w:b/>
              <w:noProof/>
            </w:rPr>
          </w:rPrChange>
        </w:rPr>
        <w:t xml:space="preserve">ype - </w:t>
      </w:r>
      <w:r w:rsidR="00D2040E" w:rsidRPr="00E25F31">
        <w:rPr>
          <w:rFonts w:cstheme="minorHAnsi"/>
          <w:b/>
          <w:noProof/>
          <w:highlight w:val="green"/>
          <w:rPrChange w:id="112" w:author="Work" w:date="2024-06-18T15:19:00Z">
            <w:rPr>
              <w:rFonts w:cstheme="minorHAnsi"/>
              <w:b/>
              <w:noProof/>
            </w:rPr>
          </w:rPrChange>
        </w:rPr>
        <w:t>s</w:t>
      </w:r>
      <w:r w:rsidR="00AD4285" w:rsidRPr="00E25F31">
        <w:rPr>
          <w:rFonts w:cstheme="minorHAnsi"/>
          <w:b/>
          <w:noProof/>
          <w:highlight w:val="green"/>
          <w:rPrChange w:id="113" w:author="Work" w:date="2024-06-18T15:19:00Z">
            <w:rPr>
              <w:rFonts w:cstheme="minorHAnsi"/>
              <w:b/>
              <w:noProof/>
            </w:rPr>
          </w:rPrChange>
        </w:rPr>
        <w:t>tring (required),</w:t>
      </w:r>
    </w:p>
    <w:p w14:paraId="012F728E" w14:textId="009CA044" w:rsidR="00AD4285" w:rsidRPr="00E25F31" w:rsidRDefault="00B04AB9" w:rsidP="00AD4285">
      <w:pPr>
        <w:pStyle w:val="ListParagraph"/>
        <w:numPr>
          <w:ilvl w:val="0"/>
          <w:numId w:val="43"/>
        </w:numPr>
        <w:rPr>
          <w:rFonts w:cstheme="minorHAnsi"/>
          <w:b/>
          <w:highlight w:val="green"/>
          <w:lang w:val="bg-BG"/>
          <w:rPrChange w:id="114" w:author="Work" w:date="2024-06-18T15:19:00Z">
            <w:rPr>
              <w:rFonts w:cstheme="minorHAnsi"/>
              <w:b/>
              <w:lang w:val="bg-BG"/>
            </w:rPr>
          </w:rPrChange>
        </w:rPr>
      </w:pPr>
      <w:r w:rsidRPr="00E25F31">
        <w:rPr>
          <w:rFonts w:cstheme="minorHAnsi"/>
          <w:b/>
          <w:noProof/>
          <w:highlight w:val="green"/>
          <w:rPrChange w:id="115" w:author="Work" w:date="2024-06-18T15:19:00Z">
            <w:rPr>
              <w:rFonts w:cstheme="minorHAnsi"/>
              <w:b/>
              <w:noProof/>
            </w:rPr>
          </w:rPrChange>
        </w:rPr>
        <w:t>c</w:t>
      </w:r>
      <w:r w:rsidR="00AD4285" w:rsidRPr="00E25F31">
        <w:rPr>
          <w:rFonts w:cstheme="minorHAnsi"/>
          <w:b/>
          <w:noProof/>
          <w:highlight w:val="green"/>
          <w:rPrChange w:id="116" w:author="Work" w:date="2024-06-18T15:19:00Z">
            <w:rPr>
              <w:rFonts w:cstheme="minorHAnsi"/>
              <w:b/>
              <w:noProof/>
            </w:rPr>
          </w:rPrChange>
        </w:rPr>
        <w:t xml:space="preserve">ertificate - </w:t>
      </w:r>
      <w:r w:rsidR="00D2040E" w:rsidRPr="00E25F31">
        <w:rPr>
          <w:rFonts w:cstheme="minorHAnsi"/>
          <w:b/>
          <w:noProof/>
          <w:highlight w:val="green"/>
          <w:rPrChange w:id="117" w:author="Work" w:date="2024-06-18T15:19:00Z">
            <w:rPr>
              <w:rFonts w:cstheme="minorHAnsi"/>
              <w:b/>
              <w:noProof/>
            </w:rPr>
          </w:rPrChange>
        </w:rPr>
        <w:t>s</w:t>
      </w:r>
      <w:r w:rsidR="00AD4285" w:rsidRPr="00E25F31">
        <w:rPr>
          <w:rFonts w:cstheme="minorHAnsi"/>
          <w:b/>
          <w:noProof/>
          <w:highlight w:val="green"/>
          <w:rPrChange w:id="118" w:author="Work" w:date="2024-06-18T15:19:00Z">
            <w:rPr>
              <w:rFonts w:cstheme="minorHAnsi"/>
              <w:b/>
              <w:noProof/>
            </w:rPr>
          </w:rPrChange>
        </w:rPr>
        <w:t>tring (required),</w:t>
      </w:r>
    </w:p>
    <w:p w14:paraId="435AAE6A" w14:textId="528D4A75" w:rsidR="009B1099" w:rsidRPr="00E25F31" w:rsidRDefault="00B04AB9" w:rsidP="00357C76">
      <w:pPr>
        <w:pStyle w:val="ListParagraph"/>
        <w:numPr>
          <w:ilvl w:val="0"/>
          <w:numId w:val="43"/>
        </w:numPr>
        <w:rPr>
          <w:rFonts w:cstheme="minorHAnsi"/>
          <w:b/>
          <w:highlight w:val="green"/>
          <w:lang w:val="bg-BG"/>
          <w:rPrChange w:id="119" w:author="Work" w:date="2024-06-18T15:19:00Z">
            <w:rPr>
              <w:rFonts w:cstheme="minorHAnsi"/>
              <w:b/>
              <w:lang w:val="bg-BG"/>
            </w:rPr>
          </w:rPrChange>
        </w:rPr>
      </w:pPr>
      <w:r w:rsidRPr="00E25F31">
        <w:rPr>
          <w:rFonts w:cstheme="minorHAnsi"/>
          <w:b/>
          <w:noProof/>
          <w:highlight w:val="green"/>
          <w:rPrChange w:id="120" w:author="Work" w:date="2024-06-18T15:19:00Z">
            <w:rPr>
              <w:rFonts w:cstheme="minorHAnsi"/>
              <w:b/>
              <w:noProof/>
            </w:rPr>
          </w:rPrChange>
        </w:rPr>
        <w:t>i</w:t>
      </w:r>
      <w:r w:rsidR="009B1099" w:rsidRPr="00E25F31">
        <w:rPr>
          <w:rFonts w:cstheme="minorHAnsi"/>
          <w:b/>
          <w:noProof/>
          <w:highlight w:val="green"/>
          <w:rPrChange w:id="121" w:author="Work" w:date="2024-06-18T15:19:00Z">
            <w:rPr>
              <w:rFonts w:cstheme="minorHAnsi"/>
              <w:b/>
              <w:noProof/>
            </w:rPr>
          </w:rPrChange>
        </w:rPr>
        <w:t xml:space="preserve">mage: </w:t>
      </w:r>
      <w:r w:rsidR="00D2040E" w:rsidRPr="00E25F31">
        <w:rPr>
          <w:rFonts w:cstheme="minorHAnsi"/>
          <w:b/>
          <w:noProof/>
          <w:highlight w:val="green"/>
          <w:rPrChange w:id="122" w:author="Work" w:date="2024-06-18T15:19:00Z">
            <w:rPr>
              <w:rFonts w:cstheme="minorHAnsi"/>
              <w:b/>
              <w:noProof/>
            </w:rPr>
          </w:rPrChange>
        </w:rPr>
        <w:t>s</w:t>
      </w:r>
      <w:r w:rsidR="009B1099" w:rsidRPr="00E25F31">
        <w:rPr>
          <w:rFonts w:cstheme="minorHAnsi"/>
          <w:b/>
          <w:noProof/>
          <w:highlight w:val="green"/>
          <w:rPrChange w:id="123" w:author="Work" w:date="2024-06-18T15:19:00Z">
            <w:rPr>
              <w:rFonts w:cstheme="minorHAnsi"/>
              <w:b/>
              <w:noProof/>
            </w:rPr>
          </w:rPrChange>
        </w:rPr>
        <w:t>tring (required),</w:t>
      </w:r>
    </w:p>
    <w:p w14:paraId="507C4874" w14:textId="165A5D81" w:rsidR="009B1099" w:rsidRPr="00E25F31" w:rsidRDefault="00B04AB9" w:rsidP="00357C76">
      <w:pPr>
        <w:pStyle w:val="ListParagraph"/>
        <w:numPr>
          <w:ilvl w:val="0"/>
          <w:numId w:val="43"/>
        </w:numPr>
        <w:rPr>
          <w:rFonts w:cstheme="minorHAnsi"/>
          <w:b/>
          <w:highlight w:val="green"/>
          <w:lang w:val="bg-BG"/>
          <w:rPrChange w:id="124" w:author="Work" w:date="2024-06-18T15:19:00Z">
            <w:rPr>
              <w:rFonts w:cstheme="minorHAnsi"/>
              <w:b/>
              <w:lang w:val="bg-BG"/>
            </w:rPr>
          </w:rPrChange>
        </w:rPr>
      </w:pPr>
      <w:r w:rsidRPr="00E25F31">
        <w:rPr>
          <w:rFonts w:cstheme="minorHAnsi"/>
          <w:b/>
          <w:noProof/>
          <w:highlight w:val="green"/>
          <w:rPrChange w:id="125" w:author="Work" w:date="2024-06-18T15:19:00Z">
            <w:rPr>
              <w:rFonts w:cstheme="minorHAnsi"/>
              <w:b/>
              <w:noProof/>
            </w:rPr>
          </w:rPrChange>
        </w:rPr>
        <w:t>d</w:t>
      </w:r>
      <w:r w:rsidR="00AD4285" w:rsidRPr="00E25F31">
        <w:rPr>
          <w:rFonts w:cstheme="minorHAnsi"/>
          <w:b/>
          <w:noProof/>
          <w:highlight w:val="green"/>
          <w:rPrChange w:id="126" w:author="Work" w:date="2024-06-18T15:19:00Z">
            <w:rPr>
              <w:rFonts w:cstheme="minorHAnsi"/>
              <w:b/>
              <w:noProof/>
            </w:rPr>
          </w:rPrChange>
        </w:rPr>
        <w:t>escription</w:t>
      </w:r>
      <w:r w:rsidR="009B1099" w:rsidRPr="00E25F31">
        <w:rPr>
          <w:rFonts w:cstheme="minorHAnsi"/>
          <w:b/>
          <w:noProof/>
          <w:highlight w:val="green"/>
          <w:rPrChange w:id="127" w:author="Work" w:date="2024-06-18T15:19:00Z">
            <w:rPr>
              <w:rFonts w:cstheme="minorHAnsi"/>
              <w:b/>
              <w:noProof/>
            </w:rPr>
          </w:rPrChange>
        </w:rPr>
        <w:t xml:space="preserve">: </w:t>
      </w:r>
      <w:r w:rsidR="00D2040E" w:rsidRPr="00E25F31">
        <w:rPr>
          <w:rFonts w:cstheme="minorHAnsi"/>
          <w:b/>
          <w:noProof/>
          <w:highlight w:val="green"/>
          <w:rPrChange w:id="128" w:author="Work" w:date="2024-06-18T15:19:00Z">
            <w:rPr>
              <w:rFonts w:cstheme="minorHAnsi"/>
              <w:b/>
              <w:noProof/>
            </w:rPr>
          </w:rPrChange>
        </w:rPr>
        <w:t>s</w:t>
      </w:r>
      <w:r w:rsidR="00EC56E7" w:rsidRPr="00E25F31">
        <w:rPr>
          <w:rFonts w:cstheme="minorHAnsi"/>
          <w:b/>
          <w:noProof/>
          <w:highlight w:val="green"/>
          <w:rPrChange w:id="129" w:author="Work" w:date="2024-06-18T15:19:00Z">
            <w:rPr>
              <w:rFonts w:cstheme="minorHAnsi"/>
              <w:b/>
              <w:noProof/>
            </w:rPr>
          </w:rPrChange>
        </w:rPr>
        <w:t>tring</w:t>
      </w:r>
      <w:r w:rsidR="009B1099" w:rsidRPr="00E25F31">
        <w:rPr>
          <w:rFonts w:cstheme="minorHAnsi"/>
          <w:b/>
          <w:noProof/>
          <w:highlight w:val="green"/>
          <w:rPrChange w:id="130" w:author="Work" w:date="2024-06-18T15:19:00Z">
            <w:rPr>
              <w:rFonts w:cstheme="minorHAnsi"/>
              <w:b/>
              <w:noProof/>
            </w:rPr>
          </w:rPrChange>
        </w:rPr>
        <w:t xml:space="preserve"> (required),</w:t>
      </w:r>
    </w:p>
    <w:p w14:paraId="3C6CEAC5" w14:textId="5C387768" w:rsidR="009B1099" w:rsidRPr="00E25F31" w:rsidRDefault="00B04AB9" w:rsidP="00AD4285">
      <w:pPr>
        <w:pStyle w:val="ListParagraph"/>
        <w:numPr>
          <w:ilvl w:val="0"/>
          <w:numId w:val="43"/>
        </w:numPr>
        <w:rPr>
          <w:rFonts w:cstheme="minorHAnsi"/>
          <w:b/>
          <w:highlight w:val="green"/>
          <w:lang w:val="bg-BG"/>
          <w:rPrChange w:id="131" w:author="Work" w:date="2024-06-18T15:19:00Z">
            <w:rPr>
              <w:rFonts w:cstheme="minorHAnsi"/>
              <w:b/>
              <w:lang w:val="bg-BG"/>
            </w:rPr>
          </w:rPrChange>
        </w:rPr>
      </w:pPr>
      <w:r w:rsidRPr="00E25F31">
        <w:rPr>
          <w:rFonts w:cstheme="minorHAnsi"/>
          <w:b/>
          <w:noProof/>
          <w:highlight w:val="green"/>
          <w:rPrChange w:id="132" w:author="Work" w:date="2024-06-18T15:19:00Z">
            <w:rPr>
              <w:rFonts w:cstheme="minorHAnsi"/>
              <w:b/>
              <w:noProof/>
            </w:rPr>
          </w:rPrChange>
        </w:rPr>
        <w:t>p</w:t>
      </w:r>
      <w:r w:rsidR="00AD4285" w:rsidRPr="00E25F31">
        <w:rPr>
          <w:rFonts w:cstheme="minorHAnsi"/>
          <w:b/>
          <w:noProof/>
          <w:highlight w:val="green"/>
          <w:rPrChange w:id="133" w:author="Work" w:date="2024-06-18T15:19:00Z">
            <w:rPr>
              <w:rFonts w:cstheme="minorHAnsi"/>
              <w:b/>
              <w:noProof/>
            </w:rPr>
          </w:rPrChange>
        </w:rPr>
        <w:t xml:space="preserve">rice – </w:t>
      </w:r>
      <w:r w:rsidR="00D2040E" w:rsidRPr="00E25F31">
        <w:rPr>
          <w:rFonts w:cstheme="minorHAnsi"/>
          <w:b/>
          <w:noProof/>
          <w:highlight w:val="green"/>
          <w:rPrChange w:id="134" w:author="Work" w:date="2024-06-18T15:19:00Z">
            <w:rPr>
              <w:rFonts w:cstheme="minorHAnsi"/>
              <w:b/>
              <w:noProof/>
            </w:rPr>
          </w:rPrChange>
        </w:rPr>
        <w:t>n</w:t>
      </w:r>
      <w:r w:rsidR="00AD4285" w:rsidRPr="00E25F31">
        <w:rPr>
          <w:rFonts w:cstheme="minorHAnsi"/>
          <w:b/>
          <w:noProof/>
          <w:highlight w:val="green"/>
          <w:rPrChange w:id="135" w:author="Work" w:date="2024-06-18T15:19:00Z">
            <w:rPr>
              <w:rFonts w:cstheme="minorHAnsi"/>
              <w:b/>
              <w:noProof/>
            </w:rPr>
          </w:rPrChange>
        </w:rPr>
        <w:t>umber (required),</w:t>
      </w:r>
    </w:p>
    <w:p w14:paraId="5C2AEF1A" w14:textId="7D49BFF9" w:rsidR="00357C76" w:rsidRPr="00E25F31" w:rsidRDefault="00B04AB9" w:rsidP="00357C76">
      <w:pPr>
        <w:pStyle w:val="ListParagraph"/>
        <w:numPr>
          <w:ilvl w:val="0"/>
          <w:numId w:val="43"/>
        </w:numPr>
        <w:rPr>
          <w:rFonts w:cstheme="minorHAnsi"/>
          <w:b/>
          <w:highlight w:val="green"/>
          <w:lang w:val="bg-BG"/>
          <w:rPrChange w:id="136" w:author="Work" w:date="2024-06-18T15:19:00Z">
            <w:rPr>
              <w:rFonts w:cstheme="minorHAnsi"/>
              <w:b/>
              <w:lang w:val="bg-BG"/>
            </w:rPr>
          </w:rPrChange>
        </w:rPr>
      </w:pPr>
      <w:r w:rsidRPr="00E25F31">
        <w:rPr>
          <w:rFonts w:cstheme="minorHAnsi"/>
          <w:b/>
          <w:noProof/>
          <w:highlight w:val="green"/>
          <w:rPrChange w:id="137" w:author="Work" w:date="2024-06-18T15:19:00Z">
            <w:rPr>
              <w:rFonts w:cstheme="minorHAnsi"/>
              <w:b/>
              <w:noProof/>
            </w:rPr>
          </w:rPrChange>
        </w:rPr>
        <w:t>s</w:t>
      </w:r>
      <w:r w:rsidR="00505EDA" w:rsidRPr="00E25F31">
        <w:rPr>
          <w:rFonts w:cstheme="minorHAnsi"/>
          <w:b/>
          <w:noProof/>
          <w:highlight w:val="green"/>
          <w:rPrChange w:id="138" w:author="Work" w:date="2024-06-18T15:19:00Z">
            <w:rPr>
              <w:rFonts w:cstheme="minorHAnsi"/>
              <w:b/>
              <w:noProof/>
            </w:rPr>
          </w:rPrChange>
        </w:rPr>
        <w:t>ignUpList</w:t>
      </w:r>
      <w:r w:rsidR="00357C76" w:rsidRPr="00E25F31">
        <w:rPr>
          <w:rFonts w:cstheme="minorHAnsi"/>
          <w:b/>
          <w:noProof/>
          <w:highlight w:val="green"/>
          <w:rPrChange w:id="139" w:author="Work" w:date="2024-06-18T15:19:00Z">
            <w:rPr>
              <w:rFonts w:cstheme="minorHAnsi"/>
              <w:b/>
              <w:noProof/>
            </w:rPr>
          </w:rPrChange>
        </w:rPr>
        <w:t xml:space="preserve"> - a collection of Users</w:t>
      </w:r>
      <w:r w:rsidR="006D0DD7" w:rsidRPr="00E25F31">
        <w:rPr>
          <w:rFonts w:cstheme="minorHAnsi"/>
          <w:b/>
          <w:noProof/>
          <w:highlight w:val="green"/>
          <w:rPrChange w:id="140" w:author="Work" w:date="2024-06-18T15:19:00Z">
            <w:rPr>
              <w:rFonts w:cstheme="minorHAnsi"/>
              <w:b/>
              <w:noProof/>
            </w:rPr>
          </w:rPrChange>
        </w:rPr>
        <w:t xml:space="preserve"> </w:t>
      </w:r>
      <w:r w:rsidR="00A060CD" w:rsidRPr="00E25F31">
        <w:rPr>
          <w:rFonts w:cstheme="minorHAnsi"/>
          <w:b/>
          <w:highlight w:val="green"/>
          <w:rPrChange w:id="141" w:author="Work" w:date="2024-06-18T15:19:00Z">
            <w:rPr>
              <w:rFonts w:cstheme="minorHAnsi"/>
              <w:b/>
            </w:rPr>
          </w:rPrChange>
        </w:rPr>
        <w:t>(</w:t>
      </w:r>
      <w:r w:rsidR="009B1099" w:rsidRPr="00E25F31">
        <w:rPr>
          <w:rFonts w:cstheme="minorHAnsi"/>
          <w:b/>
          <w:highlight w:val="green"/>
          <w:rPrChange w:id="142" w:author="Work" w:date="2024-06-18T15:19:00Z">
            <w:rPr>
              <w:rFonts w:cstheme="minorHAnsi"/>
              <w:b/>
            </w:rPr>
          </w:rPrChange>
        </w:rPr>
        <w:t xml:space="preserve">a </w:t>
      </w:r>
      <w:r w:rsidR="00A060CD" w:rsidRPr="00E25F31">
        <w:rPr>
          <w:rFonts w:cstheme="minorHAnsi"/>
          <w:b/>
          <w:highlight w:val="green"/>
          <w:rPrChange w:id="143" w:author="Work" w:date="2024-06-18T15:19:00Z">
            <w:rPr>
              <w:rFonts w:cstheme="minorHAnsi"/>
              <w:b/>
            </w:rPr>
          </w:rPrChange>
        </w:rPr>
        <w:t xml:space="preserve">reference to the User </w:t>
      </w:r>
      <w:r w:rsidR="00395016" w:rsidRPr="00E25F31">
        <w:rPr>
          <w:rFonts w:cstheme="minorHAnsi"/>
          <w:b/>
          <w:highlight w:val="green"/>
          <w:rPrChange w:id="144" w:author="Work" w:date="2024-06-18T15:19:00Z">
            <w:rPr>
              <w:rFonts w:cstheme="minorHAnsi"/>
              <w:b/>
            </w:rPr>
          </w:rPrChange>
        </w:rPr>
        <w:t>model</w:t>
      </w:r>
      <w:r w:rsidR="00111967" w:rsidRPr="00E25F31">
        <w:rPr>
          <w:rFonts w:cstheme="minorHAnsi"/>
          <w:b/>
          <w:highlight w:val="green"/>
          <w:rPrChange w:id="145" w:author="Work" w:date="2024-06-18T15:19:00Z">
            <w:rPr>
              <w:rFonts w:cstheme="minorHAnsi"/>
              <w:b/>
            </w:rPr>
          </w:rPrChange>
        </w:rPr>
        <w:t>)</w:t>
      </w:r>
    </w:p>
    <w:p w14:paraId="762398CD" w14:textId="6CDC7FE3" w:rsidR="00A016B2" w:rsidRPr="00E25F31" w:rsidRDefault="00B04AB9" w:rsidP="00357C76">
      <w:pPr>
        <w:pStyle w:val="ListParagraph"/>
        <w:numPr>
          <w:ilvl w:val="0"/>
          <w:numId w:val="43"/>
        </w:numPr>
        <w:rPr>
          <w:rFonts w:cstheme="minorHAnsi"/>
          <w:b/>
          <w:highlight w:val="green"/>
          <w:lang w:val="bg-BG"/>
          <w:rPrChange w:id="146" w:author="Work" w:date="2024-06-18T15:19:00Z">
            <w:rPr>
              <w:rFonts w:cstheme="minorHAnsi"/>
              <w:b/>
              <w:lang w:val="bg-BG"/>
            </w:rPr>
          </w:rPrChange>
        </w:rPr>
      </w:pPr>
      <w:r w:rsidRPr="00E25F31">
        <w:rPr>
          <w:rFonts w:cstheme="minorHAnsi"/>
          <w:b/>
          <w:highlight w:val="green"/>
          <w:rPrChange w:id="147" w:author="Work" w:date="2024-06-18T15:19:00Z">
            <w:rPr>
              <w:rFonts w:cstheme="minorHAnsi"/>
              <w:b/>
            </w:rPr>
          </w:rPrChange>
        </w:rPr>
        <w:t>o</w:t>
      </w:r>
      <w:r w:rsidR="00A016B2" w:rsidRPr="00E25F31">
        <w:rPr>
          <w:rFonts w:cstheme="minorHAnsi"/>
          <w:b/>
          <w:highlight w:val="green"/>
          <w:rPrChange w:id="148" w:author="Work" w:date="2024-06-18T15:19:00Z">
            <w:rPr>
              <w:rFonts w:cstheme="minorHAnsi"/>
              <w:b/>
            </w:rPr>
          </w:rPrChange>
        </w:rPr>
        <w:t>wner</w:t>
      </w:r>
      <w:r w:rsidR="005563C3" w:rsidRPr="00E25F31">
        <w:rPr>
          <w:rFonts w:cstheme="minorHAnsi"/>
          <w:b/>
          <w:highlight w:val="green"/>
          <w:rPrChange w:id="149" w:author="Work" w:date="2024-06-18T15:19:00Z">
            <w:rPr>
              <w:rFonts w:cstheme="minorHAnsi"/>
              <w:b/>
            </w:rPr>
          </w:rPrChange>
        </w:rPr>
        <w:t xml:space="preserve"> </w:t>
      </w:r>
      <w:r w:rsidR="00A016B2" w:rsidRPr="00E25F31">
        <w:rPr>
          <w:rFonts w:cstheme="minorHAnsi"/>
          <w:b/>
          <w:highlight w:val="green"/>
          <w:rPrChange w:id="150" w:author="Work" w:date="2024-06-18T15:19:00Z">
            <w:rPr>
              <w:rFonts w:cstheme="minorHAnsi"/>
              <w:b/>
            </w:rPr>
          </w:rPrChange>
        </w:rPr>
        <w:t>- object I</w:t>
      </w:r>
      <w:r w:rsidR="00D2040E" w:rsidRPr="00E25F31">
        <w:rPr>
          <w:rFonts w:cstheme="minorHAnsi"/>
          <w:b/>
          <w:highlight w:val="green"/>
          <w:rPrChange w:id="151" w:author="Work" w:date="2024-06-18T15:19:00Z">
            <w:rPr>
              <w:rFonts w:cstheme="minorHAnsi"/>
              <w:b/>
            </w:rPr>
          </w:rPrChange>
        </w:rPr>
        <w:t>D</w:t>
      </w:r>
      <w:r w:rsidR="00A016B2" w:rsidRPr="00E25F31">
        <w:rPr>
          <w:rFonts w:cstheme="minorHAnsi"/>
          <w:b/>
          <w:highlight w:val="green"/>
          <w:rPrChange w:id="152" w:author="Work" w:date="2024-06-18T15:19:00Z">
            <w:rPr>
              <w:rFonts w:cstheme="minorHAnsi"/>
              <w:b/>
            </w:rPr>
          </w:rPrChange>
        </w:rPr>
        <w:t xml:space="preserve"> (</w:t>
      </w:r>
      <w:r w:rsidR="009B1099" w:rsidRPr="00E25F31">
        <w:rPr>
          <w:rFonts w:cstheme="minorHAnsi"/>
          <w:b/>
          <w:highlight w:val="green"/>
          <w:rPrChange w:id="153" w:author="Work" w:date="2024-06-18T15:19:00Z">
            <w:rPr>
              <w:rFonts w:cstheme="minorHAnsi"/>
              <w:b/>
            </w:rPr>
          </w:rPrChange>
        </w:rPr>
        <w:t xml:space="preserve">a </w:t>
      </w:r>
      <w:r w:rsidR="00A016B2" w:rsidRPr="00E25F31">
        <w:rPr>
          <w:rFonts w:cstheme="minorHAnsi"/>
          <w:b/>
          <w:highlight w:val="green"/>
          <w:rPrChange w:id="154" w:author="Work" w:date="2024-06-18T15:19:00Z">
            <w:rPr>
              <w:rFonts w:cstheme="minorHAnsi"/>
              <w:b/>
            </w:rPr>
          </w:rPrChange>
        </w:rPr>
        <w:t>reference to the User model)</w:t>
      </w:r>
    </w:p>
    <w:p w14:paraId="4EA9E0F1" w14:textId="34CB8A1F" w:rsidR="00D25A61" w:rsidRPr="00E25F31" w:rsidRDefault="00D25A61" w:rsidP="004C2F89">
      <w:pPr>
        <w:ind w:left="360"/>
        <w:rPr>
          <w:rStyle w:val="jlqj4b"/>
          <w:highlight w:val="green"/>
          <w:rPrChange w:id="155" w:author="Work" w:date="2024-06-18T15:19:00Z">
            <w:rPr>
              <w:rStyle w:val="jlqj4b"/>
            </w:rPr>
          </w:rPrChange>
        </w:rPr>
      </w:pPr>
      <w:r w:rsidRPr="00E25F31">
        <w:rPr>
          <w:rStyle w:val="jlqj4b"/>
          <w:b/>
          <w:highlight w:val="green"/>
          <w:lang w:val="en"/>
          <w:rPrChange w:id="156" w:author="Work" w:date="2024-06-18T15:19:00Z">
            <w:rPr>
              <w:rStyle w:val="jlqj4b"/>
              <w:b/>
              <w:lang w:val="en"/>
            </w:rPr>
          </w:rPrChange>
        </w:rPr>
        <w:t>Note:</w:t>
      </w:r>
      <w:r w:rsidRPr="00E25F31">
        <w:rPr>
          <w:rStyle w:val="jlqj4b"/>
          <w:highlight w:val="green"/>
          <w:lang w:val="en"/>
          <w:rPrChange w:id="157" w:author="Work" w:date="2024-06-18T15:19:00Z">
            <w:rPr>
              <w:rStyle w:val="jlqj4b"/>
              <w:lang w:val="en"/>
            </w:rPr>
          </w:rPrChange>
        </w:rPr>
        <w:t xml:space="preserve"> </w:t>
      </w:r>
      <w:r w:rsidRPr="00E25F31">
        <w:rPr>
          <w:rStyle w:val="jlqj4b"/>
          <w:highlight w:val="green"/>
          <w:lang w:val="bg-BG"/>
          <w:rPrChange w:id="158" w:author="Work" w:date="2024-06-18T15:19:00Z">
            <w:rPr>
              <w:rStyle w:val="jlqj4b"/>
              <w:lang w:val="bg-BG"/>
            </w:rPr>
          </w:rPrChange>
        </w:rPr>
        <w:t xml:space="preserve"> </w:t>
      </w:r>
      <w:r w:rsidRPr="00E25F31">
        <w:rPr>
          <w:rStyle w:val="jlqj4b"/>
          <w:highlight w:val="green"/>
          <w:lang w:val="en"/>
          <w:rPrChange w:id="159" w:author="Work" w:date="2024-06-18T15:19:00Z">
            <w:rPr>
              <w:rStyle w:val="jlqj4b"/>
              <w:lang w:val="en"/>
            </w:rPr>
          </w:rPrChange>
        </w:rPr>
        <w:t xml:space="preserve">When a user </w:t>
      </w:r>
      <w:r w:rsidR="00505EDA" w:rsidRPr="00E25F31">
        <w:rPr>
          <w:rStyle w:val="jlqj4b"/>
          <w:b/>
          <w:highlight w:val="green"/>
          <w:lang w:val="en"/>
          <w:rPrChange w:id="160" w:author="Work" w:date="2024-06-18T15:19:00Z">
            <w:rPr>
              <w:rStyle w:val="jlqj4b"/>
              <w:b/>
              <w:lang w:val="en"/>
            </w:rPr>
          </w:rPrChange>
        </w:rPr>
        <w:t>sign</w:t>
      </w:r>
      <w:r w:rsidR="00B04AB9" w:rsidRPr="00E25F31">
        <w:rPr>
          <w:rStyle w:val="jlqj4b"/>
          <w:b/>
          <w:highlight w:val="green"/>
          <w:lang w:val="en"/>
          <w:rPrChange w:id="161" w:author="Work" w:date="2024-06-18T15:19:00Z">
            <w:rPr>
              <w:rStyle w:val="jlqj4b"/>
              <w:b/>
              <w:lang w:val="en"/>
            </w:rPr>
          </w:rPrChange>
        </w:rPr>
        <w:t>s</w:t>
      </w:r>
      <w:r w:rsidR="00505EDA" w:rsidRPr="00E25F31">
        <w:rPr>
          <w:rStyle w:val="jlqj4b"/>
          <w:b/>
          <w:highlight w:val="green"/>
          <w:lang w:val="en"/>
          <w:rPrChange w:id="162" w:author="Work" w:date="2024-06-18T15:19:00Z">
            <w:rPr>
              <w:rStyle w:val="jlqj4b"/>
              <w:b/>
              <w:lang w:val="en"/>
            </w:rPr>
          </w:rPrChange>
        </w:rPr>
        <w:t xml:space="preserve"> up for </w:t>
      </w:r>
      <w:r w:rsidR="00B04AB9" w:rsidRPr="00E25F31">
        <w:rPr>
          <w:rStyle w:val="jlqj4b"/>
          <w:b/>
          <w:highlight w:val="green"/>
          <w:lang w:val="en"/>
          <w:rPrChange w:id="163" w:author="Work" w:date="2024-06-18T15:19:00Z">
            <w:rPr>
              <w:rStyle w:val="jlqj4b"/>
              <w:b/>
              <w:lang w:val="en"/>
            </w:rPr>
          </w:rPrChange>
        </w:rPr>
        <w:t xml:space="preserve">a </w:t>
      </w:r>
      <w:r w:rsidR="00505EDA" w:rsidRPr="00E25F31">
        <w:rPr>
          <w:rStyle w:val="jlqj4b"/>
          <w:b/>
          <w:highlight w:val="green"/>
          <w:lang w:val="en"/>
          <w:rPrChange w:id="164" w:author="Work" w:date="2024-06-18T15:19:00Z">
            <w:rPr>
              <w:rStyle w:val="jlqj4b"/>
              <w:b/>
              <w:lang w:val="en"/>
            </w:rPr>
          </w:rPrChange>
        </w:rPr>
        <w:t>course</w:t>
      </w:r>
      <w:r w:rsidR="00356187" w:rsidRPr="00E25F31">
        <w:rPr>
          <w:rStyle w:val="jlqj4b"/>
          <w:highlight w:val="green"/>
          <w:lang w:val="en"/>
          <w:rPrChange w:id="165" w:author="Work" w:date="2024-06-18T15:19:00Z">
            <w:rPr>
              <w:rStyle w:val="jlqj4b"/>
              <w:lang w:val="en"/>
            </w:rPr>
          </w:rPrChange>
        </w:rPr>
        <w:t xml:space="preserve">, </w:t>
      </w:r>
      <w:r w:rsidR="00356187" w:rsidRPr="00E25F31">
        <w:rPr>
          <w:rStyle w:val="jlqj4b"/>
          <w:highlight w:val="green"/>
          <w:rPrChange w:id="166" w:author="Work" w:date="2024-06-18T15:19:00Z">
            <w:rPr>
              <w:rStyle w:val="jlqj4b"/>
            </w:rPr>
          </w:rPrChange>
        </w:rPr>
        <w:t>their</w:t>
      </w:r>
      <w:r w:rsidR="00356187" w:rsidRPr="00E25F31">
        <w:rPr>
          <w:rStyle w:val="jlqj4b"/>
          <w:highlight w:val="green"/>
          <w:lang w:val="en"/>
          <w:rPrChange w:id="167" w:author="Work" w:date="2024-06-18T15:19:00Z">
            <w:rPr>
              <w:rStyle w:val="jlqj4b"/>
              <w:lang w:val="en"/>
            </w:rPr>
          </w:rPrChange>
        </w:rPr>
        <w:t xml:space="preserve"> </w:t>
      </w:r>
      <w:r w:rsidR="00356187" w:rsidRPr="00E25F31">
        <w:rPr>
          <w:rStyle w:val="jlqj4b"/>
          <w:b/>
          <w:highlight w:val="green"/>
          <w:lang w:val="en"/>
          <w:rPrChange w:id="168" w:author="Work" w:date="2024-06-18T15:19:00Z">
            <w:rPr>
              <w:rStyle w:val="jlqj4b"/>
              <w:b/>
              <w:lang w:val="en"/>
            </w:rPr>
          </w:rPrChange>
        </w:rPr>
        <w:t>id</w:t>
      </w:r>
      <w:r w:rsidRPr="00E25F31">
        <w:rPr>
          <w:rStyle w:val="jlqj4b"/>
          <w:highlight w:val="green"/>
          <w:lang w:val="en"/>
          <w:rPrChange w:id="169" w:author="Work" w:date="2024-06-18T15:19:00Z">
            <w:rPr>
              <w:rStyle w:val="jlqj4b"/>
              <w:lang w:val="en"/>
            </w:rPr>
          </w:rPrChange>
        </w:rPr>
        <w:t xml:space="preserve"> is added to th</w:t>
      </w:r>
      <w:r w:rsidR="00B04AB9" w:rsidRPr="00E25F31">
        <w:rPr>
          <w:rStyle w:val="jlqj4b"/>
          <w:highlight w:val="green"/>
          <w:lang w:val="en"/>
          <w:rPrChange w:id="170" w:author="Work" w:date="2024-06-18T15:19:00Z">
            <w:rPr>
              <w:rStyle w:val="jlqj4b"/>
              <w:lang w:val="en"/>
            </w:rPr>
          </w:rPrChange>
        </w:rPr>
        <w:t>e</w:t>
      </w:r>
      <w:r w:rsidRPr="00E25F31">
        <w:rPr>
          <w:rStyle w:val="jlqj4b"/>
          <w:highlight w:val="green"/>
          <w:lang w:val="en"/>
          <w:rPrChange w:id="171" w:author="Work" w:date="2024-06-18T15:19:00Z">
            <w:rPr>
              <w:rStyle w:val="jlqj4b"/>
              <w:lang w:val="en"/>
            </w:rPr>
          </w:rPrChange>
        </w:rPr>
        <w:t xml:space="preserve"> </w:t>
      </w:r>
      <w:proofErr w:type="spellStart"/>
      <w:r w:rsidR="00B04AB9" w:rsidRPr="00E25F31">
        <w:rPr>
          <w:rStyle w:val="jlqj4b"/>
          <w:b/>
          <w:bCs/>
          <w:highlight w:val="green"/>
          <w:lang w:val="en"/>
          <w:rPrChange w:id="172" w:author="Work" w:date="2024-06-18T15:19:00Z">
            <w:rPr>
              <w:rStyle w:val="jlqj4b"/>
              <w:b/>
              <w:bCs/>
              <w:lang w:val="en"/>
            </w:rPr>
          </w:rPrChange>
        </w:rPr>
        <w:t>signUpList</w:t>
      </w:r>
      <w:proofErr w:type="spellEnd"/>
      <w:r w:rsidR="00B04AB9" w:rsidRPr="00E25F31">
        <w:rPr>
          <w:rStyle w:val="jlqj4b"/>
          <w:highlight w:val="green"/>
          <w:lang w:val="en"/>
          <w:rPrChange w:id="173" w:author="Work" w:date="2024-06-18T15:19:00Z">
            <w:rPr>
              <w:rStyle w:val="jlqj4b"/>
              <w:lang w:val="en"/>
            </w:rPr>
          </w:rPrChange>
        </w:rPr>
        <w:t xml:space="preserve"> </w:t>
      </w:r>
      <w:r w:rsidRPr="00E25F31">
        <w:rPr>
          <w:rStyle w:val="jlqj4b"/>
          <w:highlight w:val="green"/>
          <w:lang w:val="en"/>
          <w:rPrChange w:id="174" w:author="Work" w:date="2024-06-18T15:19:00Z">
            <w:rPr>
              <w:rStyle w:val="jlqj4b"/>
              <w:lang w:val="en"/>
            </w:rPr>
          </w:rPrChange>
        </w:rPr>
        <w:t>collection</w:t>
      </w:r>
      <w:r w:rsidR="00B04AB9" w:rsidRPr="00E25F31">
        <w:rPr>
          <w:rStyle w:val="jlqj4b"/>
          <w:highlight w:val="green"/>
          <w:lang w:val="en"/>
          <w:rPrChange w:id="175" w:author="Work" w:date="2024-06-18T15:19:00Z">
            <w:rPr>
              <w:rStyle w:val="jlqj4b"/>
              <w:lang w:val="en"/>
            </w:rPr>
          </w:rPrChange>
        </w:rPr>
        <w:t>.</w:t>
      </w:r>
      <w:r w:rsidR="008A1D7E" w:rsidRPr="00E25F31">
        <w:rPr>
          <w:rStyle w:val="jlqj4b"/>
          <w:highlight w:val="green"/>
          <w:lang w:val="en"/>
          <w:rPrChange w:id="176" w:author="Work" w:date="2024-06-18T15:19:00Z">
            <w:rPr>
              <w:rStyle w:val="jlqj4b"/>
              <w:lang w:val="en"/>
            </w:rPr>
          </w:rPrChange>
        </w:rPr>
        <w:t xml:space="preserve"> You can add more entities, if you need.</w:t>
      </w:r>
    </w:p>
    <w:p w14:paraId="49C94A70" w14:textId="4BB24199" w:rsidR="00501366" w:rsidRDefault="00D25A61" w:rsidP="009B1099">
      <w:pPr>
        <w:pStyle w:val="Code"/>
        <w:ind w:left="360"/>
        <w:rPr>
          <w:rFonts w:asciiTheme="minorHAnsi" w:hAnsiTheme="minorHAnsi" w:cstheme="minorHAnsi"/>
          <w:b w:val="0"/>
          <w:bCs/>
        </w:rPr>
      </w:pPr>
      <w:r w:rsidRPr="00E25F31">
        <w:rPr>
          <w:rFonts w:asciiTheme="minorHAnsi" w:hAnsiTheme="minorHAnsi" w:cstheme="minorHAnsi"/>
          <w:b w:val="0"/>
          <w:bCs/>
          <w:highlight w:val="green"/>
          <w:rPrChange w:id="177" w:author="Work" w:date="2024-06-18T15:19:00Z">
            <w:rPr>
              <w:rFonts w:asciiTheme="minorHAnsi" w:hAnsiTheme="minorHAnsi" w:cstheme="minorHAnsi"/>
              <w:b w:val="0"/>
              <w:bCs/>
            </w:rPr>
          </w:rPrChange>
        </w:rPr>
        <w:t xml:space="preserve">Implement the entities with the </w:t>
      </w:r>
      <w:r w:rsidRPr="00E25F31">
        <w:rPr>
          <w:rFonts w:asciiTheme="minorHAnsi" w:hAnsiTheme="minorHAnsi" w:cstheme="minorHAnsi"/>
          <w:highlight w:val="green"/>
          <w:rPrChange w:id="178" w:author="Work" w:date="2024-06-18T15:19:00Z">
            <w:rPr>
              <w:rFonts w:asciiTheme="minorHAnsi" w:hAnsiTheme="minorHAnsi" w:cstheme="minorHAnsi"/>
            </w:rPr>
          </w:rPrChange>
        </w:rPr>
        <w:t>correct</w:t>
      </w:r>
      <w:r w:rsidRPr="00E25F31">
        <w:rPr>
          <w:rFonts w:asciiTheme="minorHAnsi" w:hAnsiTheme="minorHAnsi" w:cstheme="minorHAnsi"/>
          <w:b w:val="0"/>
          <w:bCs/>
          <w:highlight w:val="green"/>
          <w:rPrChange w:id="179" w:author="Work" w:date="2024-06-18T15:19:00Z">
            <w:rPr>
              <w:rFonts w:asciiTheme="minorHAnsi" w:hAnsiTheme="minorHAnsi" w:cstheme="minorHAnsi"/>
              <w:b w:val="0"/>
              <w:bCs/>
            </w:rPr>
          </w:rPrChange>
        </w:rPr>
        <w:t xml:space="preserve"> </w:t>
      </w:r>
      <w:r w:rsidRPr="00E25F31">
        <w:rPr>
          <w:rFonts w:asciiTheme="minorHAnsi" w:hAnsiTheme="minorHAnsi" w:cstheme="minorHAnsi"/>
          <w:highlight w:val="green"/>
          <w:rPrChange w:id="180" w:author="Work" w:date="2024-06-18T15:19:00Z">
            <w:rPr>
              <w:rFonts w:asciiTheme="minorHAnsi" w:hAnsiTheme="minorHAnsi" w:cstheme="minorHAnsi"/>
            </w:rPr>
          </w:rPrChange>
        </w:rPr>
        <w:t>data types</w:t>
      </w:r>
      <w:r w:rsidRPr="00E25F31">
        <w:rPr>
          <w:rFonts w:asciiTheme="minorHAnsi" w:hAnsiTheme="minorHAnsi" w:cstheme="minorHAnsi"/>
          <w:b w:val="0"/>
          <w:bCs/>
          <w:highlight w:val="green"/>
          <w:rPrChange w:id="181" w:author="Work" w:date="2024-06-18T15:19:00Z">
            <w:rPr>
              <w:rFonts w:asciiTheme="minorHAnsi" w:hAnsiTheme="minorHAnsi" w:cstheme="minorHAnsi"/>
              <w:b w:val="0"/>
              <w:bCs/>
            </w:rPr>
          </w:rPrChange>
        </w:rPr>
        <w:t>.</w:t>
      </w:r>
      <w:bookmarkStart w:id="182" w:name="_GoBack"/>
      <w:bookmarkEnd w:id="182"/>
    </w:p>
    <w:p w14:paraId="4A399443" w14:textId="786C3050" w:rsidR="00357C76" w:rsidRPr="006A30FA" w:rsidRDefault="00F42D5E" w:rsidP="00860FBF">
      <w:pPr>
        <w:pStyle w:val="Heading2"/>
        <w:rPr>
          <w:highlight w:val="green"/>
          <w:rPrChange w:id="183" w:author="Work" w:date="2024-06-15T10:39:00Z">
            <w:rPr/>
          </w:rPrChange>
        </w:rPr>
      </w:pPr>
      <w:r w:rsidRPr="006A30FA">
        <w:rPr>
          <w:highlight w:val="green"/>
          <w:rPrChange w:id="184" w:author="Work" w:date="2024-06-15T10:39:00Z">
            <w:rPr/>
          </w:rPrChange>
        </w:rPr>
        <w:t>Application Pages</w:t>
      </w:r>
    </w:p>
    <w:p w14:paraId="1DF9A58F" w14:textId="77777777" w:rsidR="00357C76" w:rsidRPr="006A30FA" w:rsidRDefault="00357C76" w:rsidP="000404EF">
      <w:pPr>
        <w:pStyle w:val="Heading4"/>
        <w:rPr>
          <w:highlight w:val="green"/>
          <w:lang w:val="bg-BG"/>
          <w:rPrChange w:id="185" w:author="Work" w:date="2024-06-15T10:39:00Z">
            <w:rPr>
              <w:lang w:val="bg-BG"/>
            </w:rPr>
          </w:rPrChange>
        </w:rPr>
      </w:pPr>
      <w:r w:rsidRPr="006A30FA">
        <w:rPr>
          <w:highlight w:val="green"/>
          <w:rPrChange w:id="186" w:author="Work" w:date="2024-06-15T10:39:00Z">
            <w:rPr/>
          </w:rPrChange>
        </w:rPr>
        <w:t xml:space="preserve">Home Page </w:t>
      </w:r>
      <w:r w:rsidRPr="006A30FA">
        <w:rPr>
          <w:noProof/>
          <w:highlight w:val="green"/>
          <w:rPrChange w:id="187" w:author="Work" w:date="2024-06-15T10:39:00Z">
            <w:rPr>
              <w:noProof/>
            </w:rPr>
          </w:rPrChange>
        </w:rPr>
        <w:t>(</w:t>
      </w:r>
      <w:r w:rsidR="005C2F5F" w:rsidRPr="006A30FA">
        <w:rPr>
          <w:highlight w:val="green"/>
          <w:rPrChange w:id="188" w:author="Work" w:date="2024-06-15T10:39:00Z">
            <w:rPr/>
          </w:rPrChange>
        </w:rPr>
        <w:t>For logged in users and logged-out users</w:t>
      </w:r>
      <w:r w:rsidRPr="006A30FA">
        <w:rPr>
          <w:noProof/>
          <w:highlight w:val="green"/>
          <w:rPrChange w:id="189" w:author="Work" w:date="2024-06-15T10:39:00Z">
            <w:rPr>
              <w:noProof/>
            </w:rPr>
          </w:rPrChange>
        </w:rPr>
        <w:t>)</w:t>
      </w:r>
      <w:r w:rsidR="005C2F5F" w:rsidRPr="006A30FA">
        <w:rPr>
          <w:noProof/>
          <w:highlight w:val="green"/>
          <w:rPrChange w:id="190" w:author="Work" w:date="2024-06-15T10:39:00Z">
            <w:rPr>
              <w:noProof/>
            </w:rPr>
          </w:rPrChange>
        </w:rPr>
        <w:t xml:space="preserve"> </w:t>
      </w:r>
    </w:p>
    <w:p w14:paraId="0D5122EA" w14:textId="1D86704F" w:rsidR="00BA6D91" w:rsidRPr="00AB48DC" w:rsidRDefault="00E92BC1" w:rsidP="00357C76">
      <w:pPr>
        <w:rPr>
          <w:noProof/>
          <w:lang w:val="bg-BG" w:eastAsia="bg-BG"/>
        </w:rPr>
      </w:pPr>
      <w:r w:rsidRPr="007811C8">
        <w:rPr>
          <w:rStyle w:val="jlqj4b"/>
          <w:highlight w:val="green"/>
          <w:lang w:val="en"/>
          <w:rPrChange w:id="191" w:author="Work" w:date="2024-06-17T14:54:00Z">
            <w:rPr>
              <w:rStyle w:val="jlqj4b"/>
              <w:lang w:val="en"/>
            </w:rPr>
          </w:rPrChange>
        </w:rPr>
        <w:t xml:space="preserve">Visualize </w:t>
      </w:r>
      <w:r w:rsidR="00AB48DC" w:rsidRPr="007811C8">
        <w:rPr>
          <w:rStyle w:val="jlqj4b"/>
          <w:b/>
          <w:bCs/>
          <w:highlight w:val="green"/>
          <w:lang w:val="en"/>
          <w:rPrChange w:id="192" w:author="Work" w:date="2024-06-17T14:54:00Z">
            <w:rPr>
              <w:rStyle w:val="jlqj4b"/>
              <w:b/>
              <w:bCs/>
              <w:lang w:val="en"/>
            </w:rPr>
          </w:rPrChange>
        </w:rPr>
        <w:t xml:space="preserve">the last 3 added </w:t>
      </w:r>
      <w:r w:rsidR="00012EDC" w:rsidRPr="007811C8">
        <w:rPr>
          <w:rStyle w:val="jlqj4b"/>
          <w:b/>
          <w:bCs/>
          <w:highlight w:val="green"/>
          <w:lang w:val="en"/>
          <w:rPrChange w:id="193" w:author="Work" w:date="2024-06-17T14:54:00Z">
            <w:rPr>
              <w:rStyle w:val="jlqj4b"/>
              <w:b/>
              <w:bCs/>
              <w:lang w:val="en"/>
            </w:rPr>
          </w:rPrChange>
        </w:rPr>
        <w:t>course</w:t>
      </w:r>
      <w:r w:rsidR="00AB48DC" w:rsidRPr="007811C8">
        <w:rPr>
          <w:rStyle w:val="jlqj4b"/>
          <w:b/>
          <w:bCs/>
          <w:highlight w:val="green"/>
          <w:lang w:val="en"/>
          <w:rPrChange w:id="194" w:author="Work" w:date="2024-06-17T14:54:00Z">
            <w:rPr>
              <w:rStyle w:val="jlqj4b"/>
              <w:b/>
              <w:bCs/>
              <w:lang w:val="en"/>
            </w:rPr>
          </w:rPrChange>
        </w:rPr>
        <w:t xml:space="preserve"> </w:t>
      </w:r>
      <w:r w:rsidR="00012EDC" w:rsidRPr="007811C8">
        <w:rPr>
          <w:rStyle w:val="jlqj4b"/>
          <w:b/>
          <w:bCs/>
          <w:highlight w:val="green"/>
          <w:lang w:val="en"/>
          <w:rPrChange w:id="195" w:author="Work" w:date="2024-06-17T14:54:00Z">
            <w:rPr>
              <w:rStyle w:val="jlqj4b"/>
              <w:b/>
              <w:bCs/>
              <w:lang w:val="en"/>
            </w:rPr>
          </w:rPrChange>
        </w:rPr>
        <w:t>offers</w:t>
      </w:r>
      <w:r w:rsidR="00AB48DC" w:rsidRPr="007811C8">
        <w:rPr>
          <w:rStyle w:val="jlqj4b"/>
          <w:b/>
          <w:bCs/>
          <w:highlight w:val="green"/>
          <w:lang w:val="en"/>
          <w:rPrChange w:id="196" w:author="Work" w:date="2024-06-17T14:54:00Z">
            <w:rPr>
              <w:rStyle w:val="jlqj4b"/>
              <w:b/>
              <w:bCs/>
              <w:lang w:val="en"/>
            </w:rPr>
          </w:rPrChange>
        </w:rPr>
        <w:t xml:space="preserve">. Each </w:t>
      </w:r>
      <w:r w:rsidR="00012EDC" w:rsidRPr="007811C8">
        <w:rPr>
          <w:rStyle w:val="jlqj4b"/>
          <w:b/>
          <w:bCs/>
          <w:highlight w:val="green"/>
          <w:lang w:val="en"/>
          <w:rPrChange w:id="197" w:author="Work" w:date="2024-06-17T14:54:00Z">
            <w:rPr>
              <w:rStyle w:val="jlqj4b"/>
              <w:b/>
              <w:bCs/>
              <w:lang w:val="en"/>
            </w:rPr>
          </w:rPrChange>
        </w:rPr>
        <w:t>course</w:t>
      </w:r>
      <w:r w:rsidR="00AB48DC" w:rsidRPr="007811C8">
        <w:rPr>
          <w:rStyle w:val="jlqj4b"/>
          <w:b/>
          <w:bCs/>
          <w:highlight w:val="green"/>
          <w:lang w:val="en"/>
          <w:rPrChange w:id="198" w:author="Work" w:date="2024-06-17T14:54:00Z">
            <w:rPr>
              <w:rStyle w:val="jlqj4b"/>
              <w:b/>
              <w:bCs/>
              <w:lang w:val="en"/>
            </w:rPr>
          </w:rPrChange>
        </w:rPr>
        <w:t xml:space="preserve"> must </w:t>
      </w:r>
      <w:r w:rsidR="00AB48DC" w:rsidRPr="007811C8">
        <w:rPr>
          <w:rStyle w:val="jlqj4b"/>
          <w:highlight w:val="green"/>
          <w:lang w:val="en"/>
          <w:rPrChange w:id="199" w:author="Work" w:date="2024-06-17T14:54:00Z">
            <w:rPr>
              <w:rStyle w:val="jlqj4b"/>
              <w:lang w:val="en"/>
            </w:rPr>
          </w:rPrChange>
        </w:rPr>
        <w:t xml:space="preserve">show information about the </w:t>
      </w:r>
      <w:r w:rsidR="00012EDC" w:rsidRPr="007811C8">
        <w:rPr>
          <w:rStyle w:val="jlqj4b"/>
          <w:b/>
          <w:bCs/>
          <w:highlight w:val="green"/>
          <w:lang w:val="en"/>
          <w:rPrChange w:id="200" w:author="Work" w:date="2024-06-17T14:54:00Z">
            <w:rPr>
              <w:rStyle w:val="jlqj4b"/>
              <w:b/>
              <w:bCs/>
              <w:lang w:val="en"/>
            </w:rPr>
          </w:rPrChange>
        </w:rPr>
        <w:t>course</w:t>
      </w:r>
      <w:r w:rsidR="00AB48DC" w:rsidRPr="007811C8">
        <w:rPr>
          <w:rStyle w:val="jlqj4b"/>
          <w:b/>
          <w:bCs/>
          <w:highlight w:val="green"/>
          <w:lang w:val="en"/>
          <w:rPrChange w:id="201" w:author="Work" w:date="2024-06-17T14:54:00Z">
            <w:rPr>
              <w:rStyle w:val="jlqj4b"/>
              <w:b/>
              <w:bCs/>
              <w:lang w:val="en"/>
            </w:rPr>
          </w:rPrChange>
        </w:rPr>
        <w:t xml:space="preserve"> title</w:t>
      </w:r>
      <w:r w:rsidR="00AB48DC" w:rsidRPr="007811C8">
        <w:rPr>
          <w:rStyle w:val="jlqj4b"/>
          <w:highlight w:val="green"/>
          <w:lang w:val="en"/>
          <w:rPrChange w:id="202" w:author="Work" w:date="2024-06-17T14:54:00Z">
            <w:rPr>
              <w:rStyle w:val="jlqj4b"/>
              <w:lang w:val="en"/>
            </w:rPr>
          </w:rPrChange>
        </w:rPr>
        <w:t xml:space="preserve">, </w:t>
      </w:r>
      <w:r w:rsidR="00012EDC" w:rsidRPr="007811C8">
        <w:rPr>
          <w:rStyle w:val="jlqj4b"/>
          <w:b/>
          <w:bCs/>
          <w:highlight w:val="green"/>
          <w:lang w:val="en"/>
          <w:rPrChange w:id="203" w:author="Work" w:date="2024-06-17T14:54:00Z">
            <w:rPr>
              <w:rStyle w:val="jlqj4b"/>
              <w:b/>
              <w:bCs/>
              <w:lang w:val="en"/>
            </w:rPr>
          </w:rPrChange>
        </w:rPr>
        <w:t xml:space="preserve">type, certificate </w:t>
      </w:r>
      <w:r w:rsidR="00012EDC" w:rsidRPr="007811C8">
        <w:rPr>
          <w:rStyle w:val="jlqj4b"/>
          <w:highlight w:val="green"/>
          <w:lang w:val="en"/>
          <w:rPrChange w:id="204" w:author="Work" w:date="2024-06-17T14:54:00Z">
            <w:rPr>
              <w:rStyle w:val="jlqj4b"/>
              <w:lang w:val="en"/>
            </w:rPr>
          </w:rPrChange>
        </w:rPr>
        <w:t>and</w:t>
      </w:r>
      <w:r w:rsidR="00012EDC" w:rsidRPr="007811C8">
        <w:rPr>
          <w:rStyle w:val="jlqj4b"/>
          <w:b/>
          <w:bCs/>
          <w:highlight w:val="green"/>
          <w:lang w:val="en"/>
          <w:rPrChange w:id="205" w:author="Work" w:date="2024-06-17T14:54:00Z">
            <w:rPr>
              <w:rStyle w:val="jlqj4b"/>
              <w:b/>
              <w:bCs/>
              <w:lang w:val="en"/>
            </w:rPr>
          </w:rPrChange>
        </w:rPr>
        <w:t xml:space="preserve"> price</w:t>
      </w:r>
      <w:r w:rsidR="00AB48DC" w:rsidRPr="007811C8">
        <w:rPr>
          <w:rStyle w:val="jlqj4b"/>
          <w:highlight w:val="green"/>
          <w:lang w:val="en"/>
          <w:rPrChange w:id="206" w:author="Work" w:date="2024-06-17T14:54:00Z">
            <w:rPr>
              <w:rStyle w:val="jlqj4b"/>
              <w:lang w:val="en"/>
            </w:rPr>
          </w:rPrChange>
        </w:rPr>
        <w:t xml:space="preserve">, as well as a page with </w:t>
      </w:r>
      <w:r w:rsidR="00AB48DC" w:rsidRPr="007811C8">
        <w:rPr>
          <w:rStyle w:val="jlqj4b"/>
          <w:b/>
          <w:bCs/>
          <w:highlight w:val="green"/>
          <w:lang w:val="en"/>
          <w:rPrChange w:id="207" w:author="Work" w:date="2024-06-17T14:54:00Z">
            <w:rPr>
              <w:rStyle w:val="jlqj4b"/>
              <w:b/>
              <w:bCs/>
              <w:lang w:val="en"/>
            </w:rPr>
          </w:rPrChange>
        </w:rPr>
        <w:t xml:space="preserve">details </w:t>
      </w:r>
      <w:r w:rsidR="00AB48DC" w:rsidRPr="007811C8">
        <w:rPr>
          <w:rStyle w:val="jlqj4b"/>
          <w:highlight w:val="green"/>
          <w:lang w:val="en"/>
          <w:rPrChange w:id="208" w:author="Work" w:date="2024-06-17T14:54:00Z">
            <w:rPr>
              <w:rStyle w:val="jlqj4b"/>
              <w:lang w:val="en"/>
            </w:rPr>
          </w:rPrChange>
        </w:rPr>
        <w:t xml:space="preserve">about the </w:t>
      </w:r>
      <w:r w:rsidR="00AB48DC" w:rsidRPr="007811C8">
        <w:rPr>
          <w:rStyle w:val="jlqj4b"/>
          <w:b/>
          <w:bCs/>
          <w:highlight w:val="green"/>
          <w:lang w:val="en"/>
          <w:rPrChange w:id="209" w:author="Work" w:date="2024-06-17T14:54:00Z">
            <w:rPr>
              <w:rStyle w:val="jlqj4b"/>
              <w:b/>
              <w:bCs/>
              <w:lang w:val="en"/>
            </w:rPr>
          </w:rPrChange>
        </w:rPr>
        <w:t xml:space="preserve">specific </w:t>
      </w:r>
      <w:r w:rsidR="00012EDC" w:rsidRPr="007811C8">
        <w:rPr>
          <w:rStyle w:val="jlqj4b"/>
          <w:b/>
          <w:bCs/>
          <w:highlight w:val="green"/>
          <w:lang w:val="en"/>
          <w:rPrChange w:id="210" w:author="Work" w:date="2024-06-17T14:54:00Z">
            <w:rPr>
              <w:rStyle w:val="jlqj4b"/>
              <w:b/>
              <w:bCs/>
              <w:lang w:val="en"/>
            </w:rPr>
          </w:rPrChange>
        </w:rPr>
        <w:t>course</w:t>
      </w:r>
      <w:r w:rsidR="00AB48DC" w:rsidRPr="007811C8">
        <w:rPr>
          <w:rStyle w:val="jlqj4b"/>
          <w:b/>
          <w:bCs/>
          <w:highlight w:val="green"/>
          <w:lang w:val="en"/>
          <w:rPrChange w:id="211" w:author="Work" w:date="2024-06-17T14:54:00Z">
            <w:rPr>
              <w:rStyle w:val="jlqj4b"/>
              <w:b/>
              <w:bCs/>
              <w:lang w:val="en"/>
            </w:rPr>
          </w:rPrChange>
        </w:rPr>
        <w:t>.</w:t>
      </w:r>
    </w:p>
    <w:p w14:paraId="1EAD9833" w14:textId="453AF8EC" w:rsidR="00EC56E7" w:rsidRDefault="00012EDC" w:rsidP="00A9154F">
      <w:pPr>
        <w:jc w:val="center"/>
      </w:pPr>
      <w:r w:rsidRPr="00012EDC">
        <w:rPr>
          <w:noProof/>
        </w:rPr>
        <w:lastRenderedPageBreak/>
        <w:drawing>
          <wp:inline distT="0" distB="0" distL="0" distR="0" wp14:anchorId="026C3ECB" wp14:editId="695B706D">
            <wp:extent cx="6626225" cy="2995295"/>
            <wp:effectExtent l="0" t="0" r="3175" b="0"/>
            <wp:docPr id="549248349" name="Картина 1" descr="Картина, която съдържа текст, екранна снимка, чове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48349" name="Картина 1" descr="Картина, която съдържа текст, екранна снимка, човек&#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7936DE2" w14:textId="68159B77" w:rsidR="00782385" w:rsidRDefault="00782385" w:rsidP="00782385">
      <w:pPr>
        <w:rPr>
          <w:rFonts w:ascii="Consolas" w:hAnsi="Consolas"/>
          <w:b/>
          <w:bCs/>
        </w:rPr>
      </w:pPr>
      <w:r w:rsidRPr="006A30FA">
        <w:rPr>
          <w:highlight w:val="green"/>
          <w:rPrChange w:id="212" w:author="Work" w:date="2024-06-15T10:39:00Z">
            <w:rPr/>
          </w:rPrChange>
        </w:rPr>
        <w:t xml:space="preserve">If there are </w:t>
      </w:r>
      <w:r w:rsidRPr="006A30FA">
        <w:rPr>
          <w:b/>
          <w:highlight w:val="green"/>
          <w:u w:val="single"/>
          <w:rPrChange w:id="213" w:author="Work" w:date="2024-06-15T10:39:00Z">
            <w:rPr>
              <w:b/>
              <w:u w:val="single"/>
            </w:rPr>
          </w:rPrChange>
        </w:rPr>
        <w:t>NO</w:t>
      </w:r>
      <w:r w:rsidRPr="006A30FA">
        <w:rPr>
          <w:highlight w:val="green"/>
          <w:rPrChange w:id="214" w:author="Work" w:date="2024-06-15T10:39:00Z">
            <w:rPr/>
          </w:rPrChange>
        </w:rPr>
        <w:t xml:space="preserve"> </w:t>
      </w:r>
      <w:r w:rsidR="00155B69" w:rsidRPr="006A30FA">
        <w:rPr>
          <w:highlight w:val="green"/>
          <w:rPrChange w:id="215" w:author="Work" w:date="2024-06-15T10:39:00Z">
            <w:rPr/>
          </w:rPrChange>
        </w:rPr>
        <w:t>courses</w:t>
      </w:r>
      <w:r w:rsidRPr="006A30FA">
        <w:rPr>
          <w:highlight w:val="green"/>
          <w:rPrChange w:id="216" w:author="Work" w:date="2024-06-15T10:39:00Z">
            <w:rPr/>
          </w:rPrChange>
        </w:rPr>
        <w:t xml:space="preserve"> in the </w:t>
      </w:r>
      <w:r w:rsidR="00C07D92" w:rsidRPr="006A30FA">
        <w:rPr>
          <w:highlight w:val="green"/>
          <w:rPrChange w:id="217" w:author="Work" w:date="2024-06-15T10:39:00Z">
            <w:rPr/>
          </w:rPrChange>
        </w:rPr>
        <w:t>d</w:t>
      </w:r>
      <w:r w:rsidRPr="006A30FA">
        <w:rPr>
          <w:highlight w:val="green"/>
          <w:rPrChange w:id="218" w:author="Work" w:date="2024-06-15T10:39:00Z">
            <w:rPr/>
          </w:rPrChange>
        </w:rPr>
        <w:t xml:space="preserve">atabase yet, display </w:t>
      </w:r>
      <w:r w:rsidRPr="006A30FA">
        <w:rPr>
          <w:rFonts w:ascii="Consolas" w:hAnsi="Consolas"/>
          <w:b/>
          <w:bCs/>
          <w:highlight w:val="green"/>
          <w:rPrChange w:id="219" w:author="Work" w:date="2024-06-15T10:39:00Z">
            <w:rPr>
              <w:rFonts w:ascii="Consolas" w:hAnsi="Consolas"/>
              <w:b/>
              <w:bCs/>
            </w:rPr>
          </w:rPrChange>
        </w:rPr>
        <w:t xml:space="preserve">"No </w:t>
      </w:r>
      <w:r w:rsidR="00D34B6A" w:rsidRPr="006A30FA">
        <w:rPr>
          <w:rFonts w:ascii="Consolas" w:hAnsi="Consolas"/>
          <w:b/>
          <w:bCs/>
          <w:highlight w:val="green"/>
          <w:rPrChange w:id="220" w:author="Work" w:date="2024-06-15T10:39:00Z">
            <w:rPr>
              <w:rFonts w:ascii="Consolas" w:hAnsi="Consolas"/>
              <w:b/>
              <w:bCs/>
            </w:rPr>
          </w:rPrChange>
        </w:rPr>
        <w:t>course</w:t>
      </w:r>
      <w:r w:rsidRPr="006A30FA">
        <w:rPr>
          <w:rFonts w:ascii="Consolas" w:hAnsi="Consolas"/>
          <w:b/>
          <w:bCs/>
          <w:highlight w:val="green"/>
          <w:rPrChange w:id="221" w:author="Work" w:date="2024-06-15T10:39:00Z">
            <w:rPr>
              <w:rFonts w:ascii="Consolas" w:hAnsi="Consolas"/>
              <w:b/>
              <w:bCs/>
            </w:rPr>
          </w:rPrChange>
        </w:rPr>
        <w:t xml:space="preserve"> created yet.</w:t>
      </w:r>
      <w:r w:rsidR="00B554A1" w:rsidRPr="006A30FA">
        <w:rPr>
          <w:rFonts w:ascii="Consolas" w:hAnsi="Consolas"/>
          <w:b/>
          <w:bCs/>
          <w:highlight w:val="green"/>
          <w:rPrChange w:id="222" w:author="Work" w:date="2024-06-15T10:39:00Z">
            <w:rPr>
              <w:rFonts w:ascii="Consolas" w:hAnsi="Consolas"/>
              <w:b/>
              <w:bCs/>
            </w:rPr>
          </w:rPrChange>
        </w:rPr>
        <w:t>"</w:t>
      </w:r>
    </w:p>
    <w:p w14:paraId="2D9FBA19" w14:textId="27397DB7" w:rsidR="00B554A1" w:rsidRDefault="00D34B6A" w:rsidP="00782385">
      <w:pPr>
        <w:rPr>
          <w:b/>
          <w:bCs/>
        </w:rPr>
      </w:pPr>
      <w:r w:rsidRPr="00D34B6A">
        <w:rPr>
          <w:b/>
          <w:bCs/>
          <w:noProof/>
        </w:rPr>
        <w:drawing>
          <wp:inline distT="0" distB="0" distL="0" distR="0" wp14:anchorId="63989F5C" wp14:editId="7984E65A">
            <wp:extent cx="6626225" cy="2995295"/>
            <wp:effectExtent l="0" t="0" r="3175" b="0"/>
            <wp:docPr id="1578411659" name="Картина 1" descr="Картина, която съдържа текст, екранна снимка, чове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1659" name="Картина 1" descr="Картина, която съдържа текст, екранна снимка, човек&#10;&#10;Описанието е генерирано автоматично"/>
                    <pic:cNvPicPr/>
                  </pic:nvPicPr>
                  <pic:blipFill>
                    <a:blip r:embed="rId18"/>
                    <a:stretch>
                      <a:fillRect/>
                    </a:stretch>
                  </pic:blipFill>
                  <pic:spPr>
                    <a:xfrm>
                      <a:off x="0" y="0"/>
                      <a:ext cx="6626225" cy="2995295"/>
                    </a:xfrm>
                    <a:prstGeom prst="rect">
                      <a:avLst/>
                    </a:prstGeom>
                  </pic:spPr>
                </pic:pic>
              </a:graphicData>
            </a:graphic>
          </wp:inline>
        </w:drawing>
      </w:r>
    </w:p>
    <w:p w14:paraId="08B41168" w14:textId="4CC78E5E" w:rsidR="00357C76" w:rsidRPr="002F63A7" w:rsidRDefault="00357C76" w:rsidP="00EC56E7">
      <w:pPr>
        <w:pStyle w:val="Heading4"/>
        <w:rPr>
          <w:highlight w:val="green"/>
          <w:lang w:val="bg-BG"/>
          <w:rPrChange w:id="223" w:author="Work" w:date="2024-06-16T18:34:00Z">
            <w:rPr>
              <w:lang w:val="bg-BG"/>
            </w:rPr>
          </w:rPrChange>
        </w:rPr>
      </w:pPr>
      <w:r w:rsidRPr="002F63A7">
        <w:rPr>
          <w:highlight w:val="green"/>
          <w:rPrChange w:id="224" w:author="Work" w:date="2024-06-16T18:34:00Z">
            <w:rPr/>
          </w:rPrChange>
        </w:rPr>
        <w:t xml:space="preserve">Register Page </w:t>
      </w:r>
      <w:r w:rsidRPr="002F63A7">
        <w:rPr>
          <w:noProof/>
          <w:highlight w:val="green"/>
          <w:rPrChange w:id="225" w:author="Work" w:date="2024-06-16T18:34:00Z">
            <w:rPr>
              <w:noProof/>
            </w:rPr>
          </w:rPrChange>
        </w:rPr>
        <w:t>(</w:t>
      </w:r>
      <w:r w:rsidRPr="002F63A7">
        <w:rPr>
          <w:highlight w:val="green"/>
          <w:rPrChange w:id="226" w:author="Work" w:date="2024-06-16T18:34:00Z">
            <w:rPr/>
          </w:rPrChange>
        </w:rPr>
        <w:t>Logged Out User</w:t>
      </w:r>
      <w:r w:rsidR="00937138" w:rsidRPr="002F63A7">
        <w:rPr>
          <w:noProof/>
          <w:highlight w:val="green"/>
          <w:rPrChange w:id="227" w:author="Work" w:date="2024-06-16T18:34:00Z">
            <w:rPr>
              <w:noProof/>
            </w:rPr>
          </w:rPrChange>
        </w:rPr>
        <w:t>)</w:t>
      </w:r>
    </w:p>
    <w:p w14:paraId="7F0C84A4" w14:textId="4D2A5340" w:rsidR="00357C76" w:rsidRPr="002F63A7" w:rsidRDefault="0019047F" w:rsidP="00357C76">
      <w:pPr>
        <w:rPr>
          <w:highlight w:val="green"/>
          <w:rPrChange w:id="228" w:author="Work" w:date="2024-06-16T18:34:00Z">
            <w:rPr/>
          </w:rPrChange>
        </w:rPr>
      </w:pPr>
      <w:r w:rsidRPr="002F63A7">
        <w:rPr>
          <w:b/>
          <w:highlight w:val="green"/>
          <w:rPrChange w:id="229" w:author="Work" w:date="2024-06-16T18:34:00Z">
            <w:rPr>
              <w:b/>
            </w:rPr>
          </w:rPrChange>
        </w:rPr>
        <w:t xml:space="preserve">Register </w:t>
      </w:r>
      <w:r w:rsidRPr="002F63A7">
        <w:rPr>
          <w:highlight w:val="green"/>
          <w:rPrChange w:id="230" w:author="Work" w:date="2024-06-16T18:34:00Z">
            <w:rPr/>
          </w:rPrChange>
        </w:rPr>
        <w:t xml:space="preserve">a user inside the </w:t>
      </w:r>
      <w:r w:rsidR="00C07D92" w:rsidRPr="002F63A7">
        <w:rPr>
          <w:highlight w:val="green"/>
          <w:rPrChange w:id="231" w:author="Work" w:date="2024-06-16T18:34:00Z">
            <w:rPr/>
          </w:rPrChange>
        </w:rPr>
        <w:t>d</w:t>
      </w:r>
      <w:r w:rsidRPr="002F63A7">
        <w:rPr>
          <w:highlight w:val="green"/>
          <w:rPrChange w:id="232" w:author="Work" w:date="2024-06-16T18:34:00Z">
            <w:rPr/>
          </w:rPrChange>
        </w:rPr>
        <w:t>atabase with</w:t>
      </w:r>
      <w:r w:rsidR="00E938F2" w:rsidRPr="002F63A7">
        <w:rPr>
          <w:highlight w:val="green"/>
          <w:rPrChange w:id="233" w:author="Work" w:date="2024-06-16T18:34:00Z">
            <w:rPr/>
          </w:rPrChange>
        </w:rPr>
        <w:t xml:space="preserve"> </w:t>
      </w:r>
      <w:r w:rsidR="00985B5E" w:rsidRPr="002F63A7">
        <w:rPr>
          <w:highlight w:val="green"/>
          <w:rPrChange w:id="234" w:author="Work" w:date="2024-06-16T18:34:00Z">
            <w:rPr/>
          </w:rPrChange>
        </w:rPr>
        <w:t xml:space="preserve">a </w:t>
      </w:r>
      <w:r w:rsidRPr="002F63A7">
        <w:rPr>
          <w:b/>
          <w:highlight w:val="green"/>
          <w:rPrChange w:id="235" w:author="Work" w:date="2024-06-16T18:34:00Z">
            <w:rPr>
              <w:b/>
            </w:rPr>
          </w:rPrChange>
        </w:rPr>
        <w:t>username</w:t>
      </w:r>
      <w:r w:rsidR="00E938F2" w:rsidRPr="002F63A7">
        <w:rPr>
          <w:b/>
          <w:highlight w:val="green"/>
          <w:rPrChange w:id="236" w:author="Work" w:date="2024-06-16T18:34:00Z">
            <w:rPr>
              <w:b/>
            </w:rPr>
          </w:rPrChange>
        </w:rPr>
        <w:t>, email</w:t>
      </w:r>
      <w:r w:rsidRPr="002F63A7">
        <w:rPr>
          <w:b/>
          <w:highlight w:val="green"/>
          <w:rPrChange w:id="237" w:author="Work" w:date="2024-06-16T18:34:00Z">
            <w:rPr>
              <w:b/>
            </w:rPr>
          </w:rPrChange>
        </w:rPr>
        <w:t>, and password</w:t>
      </w:r>
      <w:r w:rsidR="00937138" w:rsidRPr="002F63A7">
        <w:rPr>
          <w:highlight w:val="green"/>
          <w:rPrChange w:id="238" w:author="Work" w:date="2024-06-16T18:34:00Z">
            <w:rPr/>
          </w:rPrChange>
        </w:rPr>
        <w:t xml:space="preserve">. </w:t>
      </w:r>
      <w:r w:rsidR="00C07D92" w:rsidRPr="002F63A7">
        <w:rPr>
          <w:highlight w:val="green"/>
          <w:rPrChange w:id="239" w:author="Work" w:date="2024-06-16T18:34:00Z">
            <w:rPr/>
          </w:rPrChange>
        </w:rPr>
        <w:t xml:space="preserve">The </w:t>
      </w:r>
      <w:r w:rsidR="00C07D92" w:rsidRPr="002F63A7">
        <w:rPr>
          <w:b/>
          <w:highlight w:val="green"/>
          <w:rPrChange w:id="240" w:author="Work" w:date="2024-06-16T18:34:00Z">
            <w:rPr>
              <w:b/>
            </w:rPr>
          </w:rPrChange>
        </w:rPr>
        <w:t>p</w:t>
      </w:r>
      <w:r w:rsidR="00937138" w:rsidRPr="002F63A7">
        <w:rPr>
          <w:b/>
          <w:highlight w:val="green"/>
          <w:rPrChange w:id="241" w:author="Work" w:date="2024-06-16T18:34:00Z">
            <w:rPr>
              <w:b/>
            </w:rPr>
          </w:rPrChange>
        </w:rPr>
        <w:t>assword</w:t>
      </w:r>
      <w:r w:rsidR="00937138" w:rsidRPr="002F63A7">
        <w:rPr>
          <w:highlight w:val="green"/>
          <w:rPrChange w:id="242" w:author="Work" w:date="2024-06-16T18:34:00Z">
            <w:rPr/>
          </w:rPrChange>
        </w:rPr>
        <w:t xml:space="preserve"> inside the </w:t>
      </w:r>
      <w:r w:rsidR="00C07D92" w:rsidRPr="002F63A7">
        <w:rPr>
          <w:b/>
          <w:highlight w:val="green"/>
          <w:rPrChange w:id="243" w:author="Work" w:date="2024-06-16T18:34:00Z">
            <w:rPr>
              <w:b/>
            </w:rPr>
          </w:rPrChange>
        </w:rPr>
        <w:t>d</w:t>
      </w:r>
      <w:r w:rsidR="00937138" w:rsidRPr="002F63A7">
        <w:rPr>
          <w:b/>
          <w:highlight w:val="green"/>
          <w:rPrChange w:id="244" w:author="Work" w:date="2024-06-16T18:34:00Z">
            <w:rPr>
              <w:b/>
            </w:rPr>
          </w:rPrChange>
        </w:rPr>
        <w:t>atabase</w:t>
      </w:r>
      <w:r w:rsidR="00937138" w:rsidRPr="002F63A7">
        <w:rPr>
          <w:highlight w:val="green"/>
          <w:rPrChange w:id="245" w:author="Work" w:date="2024-06-16T18:34:00Z">
            <w:rPr/>
          </w:rPrChange>
        </w:rPr>
        <w:t xml:space="preserve"> must be hashed (</w:t>
      </w:r>
      <w:r w:rsidR="00937138" w:rsidRPr="002F63A7">
        <w:rPr>
          <w:b/>
          <w:highlight w:val="green"/>
          <w:rPrChange w:id="246" w:author="Work" w:date="2024-06-16T18:34:00Z">
            <w:rPr>
              <w:b/>
            </w:rPr>
          </w:rPrChange>
        </w:rPr>
        <w:t xml:space="preserve">use </w:t>
      </w:r>
      <w:proofErr w:type="spellStart"/>
      <w:r w:rsidR="00937138" w:rsidRPr="002F63A7">
        <w:rPr>
          <w:b/>
          <w:highlight w:val="green"/>
          <w:rPrChange w:id="247" w:author="Work" w:date="2024-06-16T18:34:00Z">
            <w:rPr>
              <w:b/>
            </w:rPr>
          </w:rPrChange>
        </w:rPr>
        <w:t>bcrypt</w:t>
      </w:r>
      <w:proofErr w:type="spellEnd"/>
      <w:r w:rsidR="00937138" w:rsidRPr="002F63A7">
        <w:rPr>
          <w:highlight w:val="green"/>
          <w:rPrChange w:id="248" w:author="Work" w:date="2024-06-16T18:34:00Z">
            <w:rPr/>
          </w:rPrChange>
        </w:rPr>
        <w:t>)</w:t>
      </w:r>
      <w:r w:rsidR="00985B5E" w:rsidRPr="002F63A7">
        <w:rPr>
          <w:highlight w:val="green"/>
          <w:rPrChange w:id="249" w:author="Work" w:date="2024-06-16T18:34:00Z">
            <w:rPr/>
          </w:rPrChange>
        </w:rPr>
        <w:t>,</w:t>
      </w:r>
      <w:r w:rsidR="00937138" w:rsidRPr="002F63A7">
        <w:rPr>
          <w:highlight w:val="green"/>
          <w:rPrChange w:id="250" w:author="Work" w:date="2024-06-16T18:34:00Z">
            <w:rPr/>
          </w:rPrChange>
        </w:rPr>
        <w:t xml:space="preserve"> and both passwords </w:t>
      </w:r>
      <w:r w:rsidR="00937138" w:rsidRPr="002F63A7">
        <w:rPr>
          <w:b/>
          <w:highlight w:val="green"/>
          <w:rPrChange w:id="251" w:author="Work" w:date="2024-06-16T18:34:00Z">
            <w:rPr>
              <w:b/>
            </w:rPr>
          </w:rPrChange>
        </w:rPr>
        <w:t>must match</w:t>
      </w:r>
      <w:r w:rsidR="00937138" w:rsidRPr="002F63A7">
        <w:rPr>
          <w:highlight w:val="green"/>
          <w:rPrChange w:id="252" w:author="Work" w:date="2024-06-16T18:34:00Z">
            <w:rPr/>
          </w:rPrChange>
        </w:rPr>
        <w:t xml:space="preserve">! </w:t>
      </w:r>
      <w:r w:rsidRPr="002F63A7">
        <w:rPr>
          <w:highlight w:val="green"/>
          <w:rPrChange w:id="253" w:author="Work" w:date="2024-06-16T18:34:00Z">
            <w:rPr/>
          </w:rPrChange>
        </w:rPr>
        <w:t xml:space="preserve">After successful registration, you should </w:t>
      </w:r>
      <w:r w:rsidRPr="002F63A7">
        <w:rPr>
          <w:b/>
          <w:highlight w:val="green"/>
          <w:rPrChange w:id="254" w:author="Work" w:date="2024-06-16T18:34:00Z">
            <w:rPr>
              <w:b/>
            </w:rPr>
          </w:rPrChange>
        </w:rPr>
        <w:t xml:space="preserve">redirect </w:t>
      </w:r>
      <w:r w:rsidRPr="002F63A7">
        <w:rPr>
          <w:highlight w:val="green"/>
          <w:rPrChange w:id="255" w:author="Work" w:date="2024-06-16T18:34:00Z">
            <w:rPr/>
          </w:rPrChange>
        </w:rPr>
        <w:t>t</w:t>
      </w:r>
      <w:r w:rsidR="009B5A2E" w:rsidRPr="002F63A7">
        <w:rPr>
          <w:highlight w:val="green"/>
          <w:rPrChange w:id="256" w:author="Work" w:date="2024-06-16T18:34:00Z">
            <w:rPr/>
          </w:rPrChange>
        </w:rPr>
        <w:t>he user t</w:t>
      </w:r>
      <w:r w:rsidRPr="002F63A7">
        <w:rPr>
          <w:highlight w:val="green"/>
          <w:rPrChange w:id="257" w:author="Work" w:date="2024-06-16T18:34:00Z">
            <w:rPr/>
          </w:rPrChange>
        </w:rPr>
        <w:t xml:space="preserve">o </w:t>
      </w:r>
      <w:r w:rsidR="00985B5E" w:rsidRPr="002F63A7">
        <w:rPr>
          <w:highlight w:val="green"/>
          <w:rPrChange w:id="258" w:author="Work" w:date="2024-06-16T18:34:00Z">
            <w:rPr/>
          </w:rPrChange>
        </w:rPr>
        <w:t xml:space="preserve">the </w:t>
      </w:r>
      <w:r w:rsidRPr="002F63A7">
        <w:rPr>
          <w:b/>
          <w:highlight w:val="green"/>
          <w:rPrChange w:id="259" w:author="Work" w:date="2024-06-16T18:34:00Z">
            <w:rPr>
              <w:b/>
            </w:rPr>
          </w:rPrChange>
        </w:rPr>
        <w:t>Home page</w:t>
      </w:r>
      <w:r w:rsidRPr="002F63A7">
        <w:rPr>
          <w:highlight w:val="green"/>
          <w:rPrChange w:id="260" w:author="Work" w:date="2024-06-16T18:34:00Z">
            <w:rPr/>
          </w:rPrChange>
        </w:rPr>
        <w:t>.</w:t>
      </w:r>
      <w:r w:rsidR="00210054" w:rsidRPr="002F63A7">
        <w:rPr>
          <w:highlight w:val="green"/>
          <w:rPrChange w:id="261" w:author="Work" w:date="2024-06-16T18:34:00Z">
            <w:rPr/>
          </w:rPrChange>
        </w:rPr>
        <w:t xml:space="preserve"> If the user tries to submit </w:t>
      </w:r>
      <w:r w:rsidR="00210054" w:rsidRPr="002F63A7">
        <w:rPr>
          <w:b/>
          <w:bCs/>
          <w:highlight w:val="green"/>
          <w:rPrChange w:id="262" w:author="Work" w:date="2024-06-16T18:34:00Z">
            <w:rPr>
              <w:b/>
              <w:bCs/>
            </w:rPr>
          </w:rPrChange>
        </w:rPr>
        <w:t>invalid data</w:t>
      </w:r>
      <w:r w:rsidR="00210054" w:rsidRPr="002F63A7">
        <w:rPr>
          <w:highlight w:val="green"/>
          <w:rPrChange w:id="263" w:author="Work" w:date="2024-06-16T18:34:00Z">
            <w:rPr/>
          </w:rPrChange>
        </w:rPr>
        <w:t xml:space="preserve">, an </w:t>
      </w:r>
      <w:r w:rsidR="00210054" w:rsidRPr="002F63A7">
        <w:rPr>
          <w:b/>
          <w:bCs/>
          <w:highlight w:val="green"/>
          <w:rPrChange w:id="264" w:author="Work" w:date="2024-06-16T18:34:00Z">
            <w:rPr>
              <w:b/>
              <w:bCs/>
            </w:rPr>
          </w:rPrChange>
        </w:rPr>
        <w:t>error message</w:t>
      </w:r>
      <w:r w:rsidR="00210054" w:rsidRPr="002F63A7">
        <w:rPr>
          <w:highlight w:val="green"/>
          <w:rPrChange w:id="265" w:author="Work" w:date="2024-06-16T18:34:00Z">
            <w:rPr/>
          </w:rPrChange>
        </w:rPr>
        <w:t xml:space="preserve"> should be displayed and the already entered </w:t>
      </w:r>
      <w:r w:rsidR="00210054" w:rsidRPr="002F63A7">
        <w:rPr>
          <w:b/>
          <w:bCs/>
          <w:highlight w:val="green"/>
          <w:rPrChange w:id="266" w:author="Work" w:date="2024-06-16T18:34:00Z">
            <w:rPr>
              <w:b/>
              <w:bCs/>
            </w:rPr>
          </w:rPrChange>
        </w:rPr>
        <w:t>data should be kept</w:t>
      </w:r>
      <w:r w:rsidR="00210054" w:rsidRPr="002F63A7">
        <w:rPr>
          <w:highlight w:val="green"/>
          <w:rPrChange w:id="267" w:author="Work" w:date="2024-06-16T18:34:00Z">
            <w:rPr/>
          </w:rPrChange>
        </w:rPr>
        <w:t xml:space="preserve"> in the input fields (except for the passwords).</w:t>
      </w:r>
    </w:p>
    <w:p w14:paraId="617F55A2" w14:textId="2239FAA3" w:rsidR="00BF3879" w:rsidRDefault="00BF3879" w:rsidP="00357C76">
      <w:r w:rsidRPr="002F63A7">
        <w:rPr>
          <w:highlight w:val="green"/>
          <w:rPrChange w:id="268" w:author="Work" w:date="2024-06-16T18:34:00Z">
            <w:rPr/>
          </w:rPrChange>
        </w:rPr>
        <w:t xml:space="preserve">A user who is already logged in should </w:t>
      </w:r>
      <w:r w:rsidRPr="002F63A7">
        <w:rPr>
          <w:b/>
          <w:bCs/>
          <w:highlight w:val="green"/>
          <w:rPrChange w:id="269" w:author="Work" w:date="2024-06-16T18:34:00Z">
            <w:rPr>
              <w:b/>
              <w:bCs/>
            </w:rPr>
          </w:rPrChange>
        </w:rPr>
        <w:t>NOT</w:t>
      </w:r>
      <w:r w:rsidRPr="002F63A7">
        <w:rPr>
          <w:highlight w:val="green"/>
          <w:rPrChange w:id="270" w:author="Work" w:date="2024-06-16T18:34:00Z">
            <w:rPr/>
          </w:rPrChange>
        </w:rPr>
        <w:t xml:space="preserve"> be able to reach this page by typing its URL (e.g. “http://localhost:300/register”) in the browser address bar.</w:t>
      </w:r>
      <w:r>
        <w:t xml:space="preserve"> </w:t>
      </w:r>
    </w:p>
    <w:p w14:paraId="03F98BDB" w14:textId="001C8F9E" w:rsidR="00937138" w:rsidRPr="00EB283D" w:rsidRDefault="00D34B6A" w:rsidP="00357C76">
      <w:pPr>
        <w:rPr>
          <w:lang w:val="bg-BG"/>
        </w:rPr>
      </w:pPr>
      <w:r w:rsidRPr="00D34B6A">
        <w:rPr>
          <w:noProof/>
        </w:rPr>
        <w:lastRenderedPageBreak/>
        <w:drawing>
          <wp:inline distT="0" distB="0" distL="0" distR="0" wp14:anchorId="62BE427D" wp14:editId="708225F8">
            <wp:extent cx="6626225" cy="2995295"/>
            <wp:effectExtent l="0" t="0" r="3175" b="0"/>
            <wp:docPr id="810671165"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1165"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17770191" w14:textId="78B0B4FF" w:rsidR="00357C76" w:rsidRPr="002F63A7" w:rsidRDefault="00357C76" w:rsidP="00EC56E7">
      <w:pPr>
        <w:pStyle w:val="Heading4"/>
        <w:rPr>
          <w:noProof/>
          <w:highlight w:val="green"/>
          <w:rPrChange w:id="271" w:author="Work" w:date="2024-06-16T18:35:00Z">
            <w:rPr>
              <w:noProof/>
            </w:rPr>
          </w:rPrChange>
        </w:rPr>
      </w:pPr>
      <w:r w:rsidRPr="002F63A7">
        <w:rPr>
          <w:highlight w:val="green"/>
          <w:rPrChange w:id="272" w:author="Work" w:date="2024-06-16T18:35:00Z">
            <w:rPr/>
          </w:rPrChange>
        </w:rPr>
        <w:t xml:space="preserve">Login Page </w:t>
      </w:r>
      <w:r w:rsidRPr="002F63A7">
        <w:rPr>
          <w:noProof/>
          <w:highlight w:val="green"/>
          <w:rPrChange w:id="273" w:author="Work" w:date="2024-06-16T18:35:00Z">
            <w:rPr>
              <w:noProof/>
            </w:rPr>
          </w:rPrChange>
        </w:rPr>
        <w:t>(</w:t>
      </w:r>
      <w:r w:rsidRPr="002F63A7">
        <w:rPr>
          <w:highlight w:val="green"/>
          <w:rPrChange w:id="274" w:author="Work" w:date="2024-06-16T18:35:00Z">
            <w:rPr/>
          </w:rPrChange>
        </w:rPr>
        <w:t>Logged Out User</w:t>
      </w:r>
      <w:r w:rsidRPr="002F63A7">
        <w:rPr>
          <w:noProof/>
          <w:highlight w:val="green"/>
          <w:rPrChange w:id="275" w:author="Work" w:date="2024-06-16T18:35:00Z">
            <w:rPr>
              <w:noProof/>
            </w:rPr>
          </w:rPrChange>
        </w:rPr>
        <w:t>)</w:t>
      </w:r>
    </w:p>
    <w:p w14:paraId="4B83C335" w14:textId="6DFD1A28" w:rsidR="00F42D5E" w:rsidRPr="002F63A7" w:rsidRDefault="00937138" w:rsidP="00357C76">
      <w:pPr>
        <w:rPr>
          <w:b/>
          <w:highlight w:val="green"/>
          <w:rPrChange w:id="276" w:author="Work" w:date="2024-06-16T18:35:00Z">
            <w:rPr>
              <w:b/>
            </w:rPr>
          </w:rPrChange>
        </w:rPr>
      </w:pPr>
      <w:r w:rsidRPr="002F63A7">
        <w:rPr>
          <w:rFonts w:cstheme="minorHAnsi"/>
          <w:highlight w:val="green"/>
          <w:rPrChange w:id="277" w:author="Work" w:date="2024-06-16T18:35:00Z">
            <w:rPr>
              <w:rFonts w:cstheme="minorHAnsi"/>
            </w:rPr>
          </w:rPrChange>
        </w:rPr>
        <w:t xml:space="preserve">Logging an already registered user with </w:t>
      </w:r>
      <w:r w:rsidR="00CB3D96" w:rsidRPr="002F63A7">
        <w:rPr>
          <w:rFonts w:cstheme="minorHAnsi"/>
          <w:highlight w:val="green"/>
          <w:rPrChange w:id="278" w:author="Work" w:date="2024-06-16T18:35:00Z">
            <w:rPr>
              <w:rFonts w:cstheme="minorHAnsi"/>
            </w:rPr>
          </w:rPrChange>
        </w:rPr>
        <w:t xml:space="preserve">the </w:t>
      </w:r>
      <w:r w:rsidRPr="002F63A7">
        <w:rPr>
          <w:rFonts w:cstheme="minorHAnsi"/>
          <w:highlight w:val="green"/>
          <w:rPrChange w:id="279" w:author="Work" w:date="2024-06-16T18:35:00Z">
            <w:rPr>
              <w:rFonts w:cstheme="minorHAnsi"/>
            </w:rPr>
          </w:rPrChange>
        </w:rPr>
        <w:t>correct</w:t>
      </w:r>
      <w:r w:rsidR="00E938F2" w:rsidRPr="002F63A7">
        <w:rPr>
          <w:rFonts w:cstheme="minorHAnsi"/>
          <w:highlight w:val="green"/>
          <w:rPrChange w:id="280" w:author="Work" w:date="2024-06-16T18:35:00Z">
            <w:rPr>
              <w:rFonts w:cstheme="minorHAnsi"/>
            </w:rPr>
          </w:rPrChange>
        </w:rPr>
        <w:t xml:space="preserve"> </w:t>
      </w:r>
      <w:r w:rsidR="00E938F2" w:rsidRPr="002F63A7">
        <w:rPr>
          <w:rFonts w:cstheme="minorHAnsi"/>
          <w:b/>
          <w:bCs/>
          <w:highlight w:val="green"/>
          <w:rPrChange w:id="281" w:author="Work" w:date="2024-06-16T18:35:00Z">
            <w:rPr>
              <w:rFonts w:cstheme="minorHAnsi"/>
              <w:b/>
              <w:bCs/>
            </w:rPr>
          </w:rPrChange>
        </w:rPr>
        <w:t>email</w:t>
      </w:r>
      <w:r w:rsidR="00F42D5E" w:rsidRPr="002F63A7">
        <w:rPr>
          <w:highlight w:val="green"/>
          <w:rPrChange w:id="282" w:author="Work" w:date="2024-06-16T18:35:00Z">
            <w:rPr/>
          </w:rPrChange>
        </w:rPr>
        <w:t xml:space="preserve"> and </w:t>
      </w:r>
      <w:r w:rsidR="00F42D5E" w:rsidRPr="002F63A7">
        <w:rPr>
          <w:b/>
          <w:highlight w:val="green"/>
          <w:rPrChange w:id="283" w:author="Work" w:date="2024-06-16T18:35:00Z">
            <w:rPr>
              <w:b/>
            </w:rPr>
          </w:rPrChange>
        </w:rPr>
        <w:t>password</w:t>
      </w:r>
      <w:r w:rsidR="00F42D5E" w:rsidRPr="002F63A7">
        <w:rPr>
          <w:highlight w:val="green"/>
          <w:rPrChange w:id="284" w:author="Work" w:date="2024-06-16T18:35:00Z">
            <w:rPr/>
          </w:rPrChange>
        </w:rPr>
        <w:t xml:space="preserve">. After successful login, you should </w:t>
      </w:r>
      <w:r w:rsidR="00F42D5E" w:rsidRPr="002F63A7">
        <w:rPr>
          <w:b/>
          <w:highlight w:val="green"/>
          <w:rPrChange w:id="285" w:author="Work" w:date="2024-06-16T18:35:00Z">
            <w:rPr>
              <w:b/>
            </w:rPr>
          </w:rPrChange>
        </w:rPr>
        <w:t xml:space="preserve">redirect </w:t>
      </w:r>
      <w:r w:rsidR="009B5A2E" w:rsidRPr="002F63A7">
        <w:rPr>
          <w:b/>
          <w:highlight w:val="green"/>
          <w:rPrChange w:id="286" w:author="Work" w:date="2024-06-16T18:35:00Z">
            <w:rPr>
              <w:b/>
            </w:rPr>
          </w:rPrChange>
        </w:rPr>
        <w:t xml:space="preserve">the user </w:t>
      </w:r>
      <w:r w:rsidR="00F42D5E" w:rsidRPr="002F63A7">
        <w:rPr>
          <w:b/>
          <w:highlight w:val="green"/>
          <w:rPrChange w:id="287" w:author="Work" w:date="2024-06-16T18:35:00Z">
            <w:rPr>
              <w:b/>
            </w:rPr>
          </w:rPrChange>
        </w:rPr>
        <w:t xml:space="preserve">to </w:t>
      </w:r>
      <w:r w:rsidR="00985B5E" w:rsidRPr="002F63A7">
        <w:rPr>
          <w:b/>
          <w:highlight w:val="green"/>
          <w:rPrChange w:id="288" w:author="Work" w:date="2024-06-16T18:35:00Z">
            <w:rPr>
              <w:b/>
            </w:rPr>
          </w:rPrChange>
        </w:rPr>
        <w:t xml:space="preserve">the </w:t>
      </w:r>
      <w:r w:rsidR="00F42D5E" w:rsidRPr="002F63A7">
        <w:rPr>
          <w:b/>
          <w:highlight w:val="green"/>
          <w:rPrChange w:id="289" w:author="Work" w:date="2024-06-16T18:35:00Z">
            <w:rPr>
              <w:b/>
            </w:rPr>
          </w:rPrChange>
        </w:rPr>
        <w:t>Home page.</w:t>
      </w:r>
      <w:r w:rsidR="00210054" w:rsidRPr="002F63A7">
        <w:rPr>
          <w:b/>
          <w:highlight w:val="green"/>
          <w:rPrChange w:id="290" w:author="Work" w:date="2024-06-16T18:35:00Z">
            <w:rPr>
              <w:b/>
            </w:rPr>
          </w:rPrChange>
        </w:rPr>
        <w:t xml:space="preserve"> </w:t>
      </w:r>
      <w:r w:rsidR="00210054" w:rsidRPr="002F63A7">
        <w:rPr>
          <w:highlight w:val="green"/>
          <w:rPrChange w:id="291" w:author="Work" w:date="2024-06-16T18:35:00Z">
            <w:rPr/>
          </w:rPrChange>
        </w:rPr>
        <w:t xml:space="preserve">If the user tries to submit </w:t>
      </w:r>
      <w:r w:rsidR="00210054" w:rsidRPr="002F63A7">
        <w:rPr>
          <w:b/>
          <w:bCs/>
          <w:highlight w:val="green"/>
          <w:rPrChange w:id="292" w:author="Work" w:date="2024-06-16T18:35:00Z">
            <w:rPr>
              <w:b/>
              <w:bCs/>
            </w:rPr>
          </w:rPrChange>
        </w:rPr>
        <w:t>invalid data</w:t>
      </w:r>
      <w:r w:rsidR="00210054" w:rsidRPr="002F63A7">
        <w:rPr>
          <w:highlight w:val="green"/>
          <w:rPrChange w:id="293" w:author="Work" w:date="2024-06-16T18:35:00Z">
            <w:rPr/>
          </w:rPrChange>
        </w:rPr>
        <w:t xml:space="preserve">, an </w:t>
      </w:r>
      <w:r w:rsidR="00210054" w:rsidRPr="002F63A7">
        <w:rPr>
          <w:b/>
          <w:bCs/>
          <w:highlight w:val="green"/>
          <w:rPrChange w:id="294" w:author="Work" w:date="2024-06-16T18:35:00Z">
            <w:rPr>
              <w:b/>
              <w:bCs/>
            </w:rPr>
          </w:rPrChange>
        </w:rPr>
        <w:t>error message</w:t>
      </w:r>
      <w:r w:rsidR="00210054" w:rsidRPr="002F63A7">
        <w:rPr>
          <w:highlight w:val="green"/>
          <w:rPrChange w:id="295" w:author="Work" w:date="2024-06-16T18:35:00Z">
            <w:rPr/>
          </w:rPrChange>
        </w:rPr>
        <w:t xml:space="preserve"> should be displayed and the already entered </w:t>
      </w:r>
      <w:r w:rsidR="00210054" w:rsidRPr="002F63A7">
        <w:rPr>
          <w:b/>
          <w:bCs/>
          <w:highlight w:val="green"/>
          <w:rPrChange w:id="296" w:author="Work" w:date="2024-06-16T18:35:00Z">
            <w:rPr>
              <w:b/>
              <w:bCs/>
            </w:rPr>
          </w:rPrChange>
        </w:rPr>
        <w:t>data should be kept</w:t>
      </w:r>
      <w:r w:rsidR="00210054" w:rsidRPr="002F63A7">
        <w:rPr>
          <w:highlight w:val="green"/>
          <w:rPrChange w:id="297" w:author="Work" w:date="2024-06-16T18:35:00Z">
            <w:rPr/>
          </w:rPrChange>
        </w:rPr>
        <w:t xml:space="preserve"> in the input fields (except for the passwords).</w:t>
      </w:r>
    </w:p>
    <w:p w14:paraId="4168D906" w14:textId="60C1C7F3" w:rsidR="00C4450D" w:rsidRPr="00154BA7" w:rsidRDefault="00C4450D" w:rsidP="00357C76">
      <w:r w:rsidRPr="002F63A7">
        <w:rPr>
          <w:highlight w:val="green"/>
          <w:rPrChange w:id="298" w:author="Work" w:date="2024-06-16T18:35:00Z">
            <w:rPr/>
          </w:rPrChange>
        </w:rPr>
        <w:t xml:space="preserve">A user who is already logged in should </w:t>
      </w:r>
      <w:r w:rsidRPr="002F63A7">
        <w:rPr>
          <w:b/>
          <w:bCs/>
          <w:highlight w:val="green"/>
          <w:rPrChange w:id="299" w:author="Work" w:date="2024-06-16T18:35:00Z">
            <w:rPr>
              <w:b/>
              <w:bCs/>
            </w:rPr>
          </w:rPrChange>
        </w:rPr>
        <w:t>NOT</w:t>
      </w:r>
      <w:r w:rsidRPr="002F63A7">
        <w:rPr>
          <w:highlight w:val="green"/>
          <w:rPrChange w:id="300" w:author="Work" w:date="2024-06-16T18:35:00Z">
            <w:rPr/>
          </w:rPrChange>
        </w:rPr>
        <w:t xml:space="preserve"> be able to reach this page by typing its URL (e.g. “http://localhost:300/login”) in the browser address bar.</w:t>
      </w:r>
      <w:r>
        <w:t xml:space="preserve"> </w:t>
      </w:r>
    </w:p>
    <w:p w14:paraId="193C0116" w14:textId="45B07E54" w:rsidR="00F42D5E" w:rsidRPr="00EB283D" w:rsidRDefault="00D34B6A" w:rsidP="00357C76">
      <w:pPr>
        <w:rPr>
          <w:lang w:val="bg-BG"/>
        </w:rPr>
      </w:pPr>
      <w:r w:rsidRPr="00D34B6A">
        <w:rPr>
          <w:noProof/>
        </w:rPr>
        <w:drawing>
          <wp:inline distT="0" distB="0" distL="0" distR="0" wp14:anchorId="1EEB43EC" wp14:editId="2656C008">
            <wp:extent cx="6626225" cy="2995295"/>
            <wp:effectExtent l="0" t="0" r="3175" b="0"/>
            <wp:docPr id="1017268806" name="Картина 1" descr="Картина, която съдържа екранна снимка, текст,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8806" name="Картина 1" descr="Картина, която съдържа екранна снимка, текст, софтуер, Мултимедиен софтуер&#10;&#10;Описанието е генерирано автоматично"/>
                    <pic:cNvPicPr/>
                  </pic:nvPicPr>
                  <pic:blipFill>
                    <a:blip r:embed="rId20"/>
                    <a:stretch>
                      <a:fillRect/>
                    </a:stretch>
                  </pic:blipFill>
                  <pic:spPr>
                    <a:xfrm>
                      <a:off x="0" y="0"/>
                      <a:ext cx="6626225" cy="2995295"/>
                    </a:xfrm>
                    <a:prstGeom prst="rect">
                      <a:avLst/>
                    </a:prstGeom>
                  </pic:spPr>
                </pic:pic>
              </a:graphicData>
            </a:graphic>
          </wp:inline>
        </w:drawing>
      </w:r>
    </w:p>
    <w:p w14:paraId="2E0275DF" w14:textId="311C0B8E" w:rsidR="00CB7B2D" w:rsidRPr="00DA2517" w:rsidRDefault="00CB7B2D" w:rsidP="00CB7B2D">
      <w:pPr>
        <w:pStyle w:val="Heading4"/>
        <w:rPr>
          <w:rFonts w:cstheme="minorHAnsi"/>
          <w:highlight w:val="green"/>
          <w:rPrChange w:id="301" w:author="Work" w:date="2024-06-16T22:38:00Z">
            <w:rPr>
              <w:rFonts w:cstheme="minorHAnsi"/>
            </w:rPr>
          </w:rPrChange>
        </w:rPr>
      </w:pPr>
      <w:r w:rsidRPr="00DA2517">
        <w:rPr>
          <w:rFonts w:cstheme="minorHAnsi"/>
          <w:noProof/>
          <w:highlight w:val="green"/>
          <w:rPrChange w:id="302" w:author="Work" w:date="2024-06-16T22:38:00Z">
            <w:rPr>
              <w:rFonts w:cstheme="minorHAnsi"/>
              <w:noProof/>
            </w:rPr>
          </w:rPrChange>
        </w:rPr>
        <w:t>Logout</w:t>
      </w:r>
      <w:r w:rsidRPr="00DA2517">
        <w:rPr>
          <w:rFonts w:cstheme="minorHAnsi"/>
          <w:highlight w:val="green"/>
          <w:rPrChange w:id="303" w:author="Work" w:date="2024-06-16T22:38:00Z">
            <w:rPr>
              <w:rFonts w:cstheme="minorHAnsi"/>
            </w:rPr>
          </w:rPrChange>
        </w:rPr>
        <w:t xml:space="preserve"> (</w:t>
      </w:r>
      <w:r w:rsidR="000864CD" w:rsidRPr="00DA2517">
        <w:rPr>
          <w:rFonts w:cstheme="minorHAnsi"/>
          <w:highlight w:val="green"/>
          <w:rPrChange w:id="304" w:author="Work" w:date="2024-06-16T22:38:00Z">
            <w:rPr>
              <w:rFonts w:cstheme="minorHAnsi"/>
            </w:rPr>
          </w:rPrChange>
        </w:rPr>
        <w:t>L</w:t>
      </w:r>
      <w:r w:rsidRPr="00DA2517">
        <w:rPr>
          <w:rFonts w:cstheme="minorHAnsi"/>
          <w:highlight w:val="green"/>
          <w:rPrChange w:id="305" w:author="Work" w:date="2024-06-16T22:38:00Z">
            <w:rPr>
              <w:rFonts w:cstheme="minorHAnsi"/>
            </w:rPr>
          </w:rPrChange>
        </w:rPr>
        <w:t>ogged in user)</w:t>
      </w:r>
    </w:p>
    <w:p w14:paraId="4FFE222E" w14:textId="6A3E44FB" w:rsidR="00EB283D" w:rsidRPr="00DA2517" w:rsidRDefault="00CB7B2D" w:rsidP="00357C76">
      <w:pPr>
        <w:rPr>
          <w:rFonts w:cstheme="minorHAnsi"/>
          <w:highlight w:val="green"/>
          <w:rPrChange w:id="306" w:author="Work" w:date="2024-06-16T22:38:00Z">
            <w:rPr>
              <w:rFonts w:cstheme="minorHAnsi"/>
            </w:rPr>
          </w:rPrChange>
        </w:rPr>
      </w:pPr>
      <w:r w:rsidRPr="00DA2517">
        <w:rPr>
          <w:rFonts w:cstheme="minorHAnsi"/>
          <w:highlight w:val="green"/>
          <w:rPrChange w:id="307" w:author="Work" w:date="2024-06-16T22:38:00Z">
            <w:rPr>
              <w:rFonts w:cstheme="minorHAnsi"/>
            </w:rPr>
          </w:rPrChange>
        </w:rPr>
        <w:t xml:space="preserve">The logout action is available to </w:t>
      </w:r>
      <w:r w:rsidRPr="00DA2517">
        <w:rPr>
          <w:rFonts w:cstheme="minorHAnsi"/>
          <w:b/>
          <w:bCs/>
          <w:highlight w:val="green"/>
          <w:rPrChange w:id="308" w:author="Work" w:date="2024-06-16T22:38:00Z">
            <w:rPr>
              <w:rFonts w:cstheme="minorHAnsi"/>
              <w:b/>
              <w:bCs/>
            </w:rPr>
          </w:rPrChange>
        </w:rPr>
        <w:t>logged-in</w:t>
      </w:r>
      <w:r w:rsidRPr="00DA2517">
        <w:rPr>
          <w:rFonts w:cstheme="minorHAnsi"/>
          <w:highlight w:val="green"/>
          <w:rPrChange w:id="309" w:author="Work" w:date="2024-06-16T22:38:00Z">
            <w:rPr>
              <w:rFonts w:cstheme="minorHAnsi"/>
            </w:rPr>
          </w:rPrChange>
        </w:rPr>
        <w:t xml:space="preserve"> users.</w:t>
      </w:r>
      <w:r w:rsidRPr="00DA2517">
        <w:rPr>
          <w:rFonts w:cstheme="minorHAnsi"/>
          <w:szCs w:val="24"/>
          <w:highlight w:val="green"/>
          <w:rPrChange w:id="310" w:author="Work" w:date="2024-06-16T22:38:00Z">
            <w:rPr>
              <w:rFonts w:cstheme="minorHAnsi"/>
              <w:szCs w:val="24"/>
            </w:rPr>
          </w:rPrChange>
        </w:rPr>
        <w:t xml:space="preserve"> </w:t>
      </w:r>
      <w:r w:rsidRPr="00DA2517">
        <w:rPr>
          <w:rFonts w:cstheme="minorHAnsi"/>
          <w:highlight w:val="green"/>
          <w:rPrChange w:id="311" w:author="Work" w:date="2024-06-16T22:38:00Z">
            <w:rPr>
              <w:rFonts w:cstheme="minorHAnsi"/>
            </w:rPr>
          </w:rPrChange>
        </w:rPr>
        <w:t xml:space="preserve">Upon success, </w:t>
      </w:r>
      <w:r w:rsidRPr="00DA2517">
        <w:rPr>
          <w:rFonts w:cstheme="minorHAnsi"/>
          <w:szCs w:val="24"/>
          <w:highlight w:val="green"/>
          <w:rPrChange w:id="312" w:author="Work" w:date="2024-06-16T22:38:00Z">
            <w:rPr>
              <w:rFonts w:cstheme="minorHAnsi"/>
              <w:szCs w:val="24"/>
            </w:rPr>
          </w:rPrChange>
        </w:rPr>
        <w:t xml:space="preserve">clear any session information and </w:t>
      </w:r>
      <w:r w:rsidRPr="00DA2517">
        <w:rPr>
          <w:rFonts w:cstheme="minorHAnsi"/>
          <w:b/>
          <w:bCs/>
          <w:highlight w:val="green"/>
          <w:rPrChange w:id="313" w:author="Work" w:date="2024-06-16T22:38:00Z">
            <w:rPr>
              <w:rFonts w:cstheme="minorHAnsi"/>
              <w:b/>
              <w:bCs/>
            </w:rPr>
          </w:rPrChange>
        </w:rPr>
        <w:t>redirect</w:t>
      </w:r>
      <w:r w:rsidRPr="00DA2517">
        <w:rPr>
          <w:rFonts w:cstheme="minorHAnsi"/>
          <w:highlight w:val="green"/>
          <w:rPrChange w:id="314" w:author="Work" w:date="2024-06-16T22:38:00Z">
            <w:rPr>
              <w:rFonts w:cstheme="minorHAnsi"/>
            </w:rPr>
          </w:rPrChange>
        </w:rPr>
        <w:t xml:space="preserve"> the user to </w:t>
      </w:r>
      <w:r w:rsidR="00985B5E" w:rsidRPr="00DA2517">
        <w:rPr>
          <w:rFonts w:cstheme="minorHAnsi"/>
          <w:highlight w:val="green"/>
          <w:rPrChange w:id="315" w:author="Work" w:date="2024-06-16T22:38:00Z">
            <w:rPr>
              <w:rFonts w:cstheme="minorHAnsi"/>
            </w:rPr>
          </w:rPrChange>
        </w:rPr>
        <w:t xml:space="preserve">the </w:t>
      </w:r>
      <w:r w:rsidRPr="00DA2517">
        <w:rPr>
          <w:rFonts w:cstheme="minorHAnsi"/>
          <w:b/>
          <w:bCs/>
          <w:highlight w:val="green"/>
          <w:rPrChange w:id="316" w:author="Work" w:date="2024-06-16T22:38:00Z">
            <w:rPr>
              <w:rFonts w:cstheme="minorHAnsi"/>
              <w:b/>
              <w:bCs/>
            </w:rPr>
          </w:rPrChange>
        </w:rPr>
        <w:t>Home</w:t>
      </w:r>
      <w:r w:rsidRPr="00DA2517">
        <w:rPr>
          <w:rFonts w:cstheme="minorHAnsi"/>
          <w:highlight w:val="green"/>
          <w:rPrChange w:id="317" w:author="Work" w:date="2024-06-16T22:38:00Z">
            <w:rPr>
              <w:rFonts w:cstheme="minorHAnsi"/>
            </w:rPr>
          </w:rPrChange>
        </w:rPr>
        <w:t xml:space="preserve"> page.</w:t>
      </w:r>
    </w:p>
    <w:p w14:paraId="7111270C" w14:textId="239B8DE6" w:rsidR="00C4450D" w:rsidRPr="00C4450D" w:rsidRDefault="00C4450D" w:rsidP="00357C76">
      <w:r w:rsidRPr="00DA2517">
        <w:rPr>
          <w:highlight w:val="green"/>
          <w:rPrChange w:id="318" w:author="Work" w:date="2024-06-16T22:38:00Z">
            <w:rPr/>
          </w:rPrChange>
        </w:rPr>
        <w:t xml:space="preserve">A user who is already logged in should </w:t>
      </w:r>
      <w:r w:rsidRPr="00DA2517">
        <w:rPr>
          <w:b/>
          <w:bCs/>
          <w:highlight w:val="green"/>
          <w:rPrChange w:id="319" w:author="Work" w:date="2024-06-16T22:38:00Z">
            <w:rPr>
              <w:b/>
              <w:bCs/>
            </w:rPr>
          </w:rPrChange>
        </w:rPr>
        <w:t>NOT</w:t>
      </w:r>
      <w:r w:rsidRPr="00DA2517">
        <w:rPr>
          <w:highlight w:val="green"/>
          <w:rPrChange w:id="320" w:author="Work" w:date="2024-06-16T22:38:00Z">
            <w:rPr/>
          </w:rPrChange>
        </w:rPr>
        <w:t xml:space="preserve"> be able to reach this functionality by typing its URL (e.g. “http://localhost:300/logout”) in the browser address bar.</w:t>
      </w:r>
      <w:r>
        <w:t xml:space="preserve"> </w:t>
      </w:r>
    </w:p>
    <w:p w14:paraId="7FD358FF" w14:textId="549EDAF8" w:rsidR="00E508E2" w:rsidRPr="00531D7E" w:rsidRDefault="00E508E2" w:rsidP="00E508E2">
      <w:pPr>
        <w:pStyle w:val="Heading4"/>
        <w:rPr>
          <w:noProof/>
          <w:highlight w:val="green"/>
          <w:rPrChange w:id="321" w:author="Work" w:date="2024-06-15T11:41:00Z">
            <w:rPr>
              <w:noProof/>
            </w:rPr>
          </w:rPrChange>
        </w:rPr>
      </w:pPr>
      <w:r w:rsidRPr="00531D7E">
        <w:rPr>
          <w:highlight w:val="green"/>
          <w:rPrChange w:id="322" w:author="Work" w:date="2024-06-15T11:41:00Z">
            <w:rPr/>
          </w:rPrChange>
        </w:rPr>
        <w:lastRenderedPageBreak/>
        <w:t xml:space="preserve">Create Course Offer </w:t>
      </w:r>
      <w:r w:rsidRPr="00531D7E">
        <w:rPr>
          <w:noProof/>
          <w:highlight w:val="green"/>
          <w:rPrChange w:id="323" w:author="Work" w:date="2024-06-15T11:41:00Z">
            <w:rPr>
              <w:noProof/>
            </w:rPr>
          </w:rPrChange>
        </w:rPr>
        <w:t>(</w:t>
      </w:r>
      <w:r w:rsidRPr="00531D7E">
        <w:rPr>
          <w:highlight w:val="green"/>
          <w:rPrChange w:id="324" w:author="Work" w:date="2024-06-15T11:41:00Z">
            <w:rPr/>
          </w:rPrChange>
        </w:rPr>
        <w:t>Logged in User</w:t>
      </w:r>
      <w:r w:rsidRPr="00531D7E">
        <w:rPr>
          <w:noProof/>
          <w:highlight w:val="green"/>
          <w:rPrChange w:id="325" w:author="Work" w:date="2024-06-15T11:41:00Z">
            <w:rPr>
              <w:noProof/>
            </w:rPr>
          </w:rPrChange>
        </w:rPr>
        <w:t xml:space="preserve">) </w:t>
      </w:r>
    </w:p>
    <w:p w14:paraId="6A0A385A" w14:textId="394E4991" w:rsidR="00E508E2" w:rsidRPr="00154BA7" w:rsidRDefault="00E508E2" w:rsidP="00E508E2">
      <w:pPr>
        <w:rPr>
          <w:rFonts w:cstheme="minorHAnsi"/>
          <w:lang w:val="bg-BG"/>
        </w:rPr>
      </w:pPr>
      <w:r w:rsidRPr="00531D7E">
        <w:rPr>
          <w:highlight w:val="green"/>
          <w:rPrChange w:id="326" w:author="Work" w:date="2024-06-15T11:41:00Z">
            <w:rPr/>
          </w:rPrChange>
        </w:rPr>
        <w:t xml:space="preserve">The </w:t>
      </w:r>
      <w:r w:rsidRPr="00531D7E">
        <w:rPr>
          <w:b/>
          <w:highlight w:val="green"/>
          <w:rPrChange w:id="327" w:author="Work" w:date="2024-06-15T11:41:00Z">
            <w:rPr>
              <w:b/>
            </w:rPr>
          </w:rPrChange>
        </w:rPr>
        <w:t xml:space="preserve">Create </w:t>
      </w:r>
      <w:r w:rsidRPr="00531D7E">
        <w:rPr>
          <w:highlight w:val="green"/>
          <w:rPrChange w:id="328" w:author="Work" w:date="2024-06-15T11:41:00Z">
            <w:rPr/>
          </w:rPrChange>
        </w:rPr>
        <w:t xml:space="preserve">page is available to </w:t>
      </w:r>
      <w:r w:rsidRPr="00531D7E">
        <w:rPr>
          <w:b/>
          <w:bCs/>
          <w:highlight w:val="green"/>
          <w:rPrChange w:id="329" w:author="Work" w:date="2024-06-15T11:41:00Z">
            <w:rPr>
              <w:b/>
              <w:bCs/>
            </w:rPr>
          </w:rPrChange>
        </w:rPr>
        <w:t>logged-in users</w:t>
      </w:r>
      <w:r w:rsidRPr="00531D7E">
        <w:rPr>
          <w:highlight w:val="green"/>
          <w:rPrChange w:id="330" w:author="Work" w:date="2024-06-15T11:41:00Z">
            <w:rPr/>
          </w:rPrChange>
        </w:rPr>
        <w:t xml:space="preserve">. It contains a form for adding new </w:t>
      </w:r>
      <w:r w:rsidR="00867BA3" w:rsidRPr="00531D7E">
        <w:rPr>
          <w:highlight w:val="green"/>
          <w:rPrChange w:id="331" w:author="Work" w:date="2024-06-15T11:41:00Z">
            <w:rPr/>
          </w:rPrChange>
        </w:rPr>
        <w:t>course</w:t>
      </w:r>
      <w:r w:rsidRPr="00531D7E">
        <w:rPr>
          <w:highlight w:val="green"/>
          <w:rPrChange w:id="332" w:author="Work" w:date="2024-06-15T11:41:00Z">
            <w:rPr/>
          </w:rPrChange>
        </w:rPr>
        <w:t xml:space="preserve"> </w:t>
      </w:r>
      <w:r w:rsidR="00867BA3" w:rsidRPr="00531D7E">
        <w:rPr>
          <w:highlight w:val="green"/>
          <w:rPrChange w:id="333" w:author="Work" w:date="2024-06-15T11:41:00Z">
            <w:rPr/>
          </w:rPrChange>
        </w:rPr>
        <w:t>offers</w:t>
      </w:r>
      <w:r w:rsidRPr="00531D7E">
        <w:rPr>
          <w:highlight w:val="green"/>
          <w:rPrChange w:id="334" w:author="Work" w:date="2024-06-15T11:41:00Z">
            <w:rPr/>
          </w:rPrChange>
        </w:rPr>
        <w:t xml:space="preserve">. </w:t>
      </w:r>
      <w:r w:rsidRPr="00531D7E">
        <w:rPr>
          <w:rFonts w:cstheme="minorHAnsi"/>
          <w:highlight w:val="green"/>
          <w:rPrChange w:id="335" w:author="Work" w:date="2024-06-15T11:41:00Z">
            <w:rPr>
              <w:rFonts w:cstheme="minorHAnsi"/>
            </w:rPr>
          </w:rPrChange>
        </w:rPr>
        <w:t xml:space="preserve">Upon success, </w:t>
      </w:r>
      <w:r w:rsidRPr="00531D7E">
        <w:rPr>
          <w:rFonts w:cstheme="minorHAnsi"/>
          <w:b/>
          <w:bCs/>
          <w:highlight w:val="green"/>
          <w:rPrChange w:id="336" w:author="Work" w:date="2024-06-15T11:41:00Z">
            <w:rPr>
              <w:rFonts w:cstheme="minorHAnsi"/>
              <w:b/>
              <w:bCs/>
            </w:rPr>
          </w:rPrChange>
        </w:rPr>
        <w:t>redirect</w:t>
      </w:r>
      <w:r w:rsidRPr="00531D7E">
        <w:rPr>
          <w:rFonts w:cstheme="minorHAnsi"/>
          <w:highlight w:val="green"/>
          <w:rPrChange w:id="337" w:author="Work" w:date="2024-06-15T11:41:00Z">
            <w:rPr>
              <w:rFonts w:cstheme="minorHAnsi"/>
            </w:rPr>
          </w:rPrChange>
        </w:rPr>
        <w:t xml:space="preserve"> the user to the </w:t>
      </w:r>
      <w:r w:rsidR="00867BA3" w:rsidRPr="00531D7E">
        <w:rPr>
          <w:rFonts w:cstheme="minorHAnsi"/>
          <w:b/>
          <w:bCs/>
          <w:highlight w:val="green"/>
          <w:rPrChange w:id="338" w:author="Work" w:date="2024-06-15T11:41:00Z">
            <w:rPr>
              <w:rFonts w:cstheme="minorHAnsi"/>
              <w:b/>
              <w:bCs/>
            </w:rPr>
          </w:rPrChange>
        </w:rPr>
        <w:t>All Course</w:t>
      </w:r>
      <w:r w:rsidRPr="00531D7E">
        <w:rPr>
          <w:rFonts w:cstheme="minorHAnsi"/>
          <w:highlight w:val="green"/>
          <w:rPrChange w:id="339" w:author="Work" w:date="2024-06-15T11:41:00Z">
            <w:rPr>
              <w:rFonts w:cstheme="minorHAnsi"/>
            </w:rPr>
          </w:rPrChange>
        </w:rPr>
        <w:t xml:space="preserve"> page</w:t>
      </w:r>
      <w:r w:rsidRPr="00A94C93">
        <w:rPr>
          <w:rFonts w:cstheme="minorHAnsi"/>
        </w:rPr>
        <w:t>.</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02325370" w:rsidR="00C4450D" w:rsidRPr="00C4450D" w:rsidRDefault="00C4450D" w:rsidP="00E508E2">
      <w:r w:rsidRPr="00531D7E">
        <w:rPr>
          <w:highlight w:val="green"/>
          <w:rPrChange w:id="340" w:author="Work" w:date="2024-06-15T11:43:00Z">
            <w:rPr/>
          </w:rPrChange>
        </w:rPr>
        <w:t xml:space="preserve">A guest user (who is not logged in) should </w:t>
      </w:r>
      <w:r w:rsidRPr="00531D7E">
        <w:rPr>
          <w:b/>
          <w:bCs/>
          <w:highlight w:val="green"/>
          <w:rPrChange w:id="341" w:author="Work" w:date="2024-06-15T11:43:00Z">
            <w:rPr>
              <w:b/>
              <w:bCs/>
            </w:rPr>
          </w:rPrChange>
        </w:rPr>
        <w:t>NOT</w:t>
      </w:r>
      <w:r w:rsidRPr="00531D7E">
        <w:rPr>
          <w:highlight w:val="green"/>
          <w:rPrChange w:id="342" w:author="Work" w:date="2024-06-15T11:43:00Z">
            <w:rPr/>
          </w:rPrChange>
        </w:rPr>
        <w:t xml:space="preserve"> be able to reach this page by typing its URL (e.g. “http://localhost:300/courses/create/1234”) in the browser address bar.</w:t>
      </w:r>
      <w:r>
        <w:t xml:space="preserve"> </w:t>
      </w:r>
    </w:p>
    <w:p w14:paraId="2520CF81" w14:textId="4540B4D5" w:rsidR="00E508E2" w:rsidRPr="00FF472F" w:rsidRDefault="00CD3A30" w:rsidP="00E508E2">
      <w:pPr>
        <w:rPr>
          <w:lang w:val="bg-BG"/>
        </w:rPr>
      </w:pPr>
      <w:r w:rsidRPr="00CD3A30">
        <w:rPr>
          <w:noProof/>
        </w:rPr>
        <w:drawing>
          <wp:inline distT="0" distB="0" distL="0" distR="0" wp14:anchorId="5E6639C7" wp14:editId="1E95BA9D">
            <wp:extent cx="6626225" cy="2999105"/>
            <wp:effectExtent l="0" t="0" r="3175" b="0"/>
            <wp:docPr id="211805551" name="Картина 1" descr="Картина, която съдържа екранна снимка, текст,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51" name="Картина 1" descr="Картина, която съдържа екранна снимка, текст, софтуер, Мултимедиен софтуер&#10;&#10;Описанието е генерирано автоматично"/>
                    <pic:cNvPicPr/>
                  </pic:nvPicPr>
                  <pic:blipFill>
                    <a:blip r:embed="rId21"/>
                    <a:stretch>
                      <a:fillRect/>
                    </a:stretch>
                  </pic:blipFill>
                  <pic:spPr>
                    <a:xfrm>
                      <a:off x="0" y="0"/>
                      <a:ext cx="6626225" cy="2999105"/>
                    </a:xfrm>
                    <a:prstGeom prst="rect">
                      <a:avLst/>
                    </a:prstGeom>
                  </pic:spPr>
                </pic:pic>
              </a:graphicData>
            </a:graphic>
          </wp:inline>
        </w:drawing>
      </w:r>
    </w:p>
    <w:p w14:paraId="626E4961" w14:textId="64131AD2" w:rsidR="00817E48" w:rsidRPr="00B20F0E" w:rsidRDefault="00CD3A30" w:rsidP="00817E48">
      <w:pPr>
        <w:pStyle w:val="Heading4"/>
        <w:rPr>
          <w:rFonts w:cstheme="minorHAnsi"/>
        </w:rPr>
      </w:pPr>
      <w:r w:rsidRPr="00531D7E">
        <w:rPr>
          <w:highlight w:val="green"/>
          <w:rPrChange w:id="343" w:author="Work" w:date="2024-06-15T11:40:00Z">
            <w:rPr/>
          </w:rPrChange>
        </w:rPr>
        <w:t>Course</w:t>
      </w:r>
      <w:r w:rsidR="00E938F2" w:rsidRPr="00531D7E">
        <w:rPr>
          <w:highlight w:val="green"/>
          <w:rPrChange w:id="344" w:author="Work" w:date="2024-06-15T11:40:00Z">
            <w:rPr/>
          </w:rPrChange>
        </w:rPr>
        <w:t xml:space="preserve"> Catalog</w:t>
      </w:r>
      <w:r w:rsidR="00817E48" w:rsidRPr="00531D7E">
        <w:rPr>
          <w:rFonts w:cstheme="minorHAnsi"/>
          <w:highlight w:val="green"/>
          <w:rPrChange w:id="345" w:author="Work" w:date="2024-06-15T11:40:00Z">
            <w:rPr>
              <w:rFonts w:cstheme="minorHAnsi"/>
            </w:rPr>
          </w:rPrChange>
        </w:rPr>
        <w:t xml:space="preserve"> (</w:t>
      </w:r>
      <w:r w:rsidR="005C2F5F" w:rsidRPr="00531D7E">
        <w:rPr>
          <w:rFonts w:cstheme="minorHAnsi"/>
          <w:highlight w:val="green"/>
          <w:rPrChange w:id="346" w:author="Work" w:date="2024-06-15T11:40:00Z">
            <w:rPr>
              <w:rFonts w:cstheme="minorHAnsi"/>
            </w:rPr>
          </w:rPrChange>
        </w:rPr>
        <w:t>For logged in users and logged out users</w:t>
      </w:r>
      <w:r w:rsidR="00817E48" w:rsidRPr="00531D7E">
        <w:rPr>
          <w:rFonts w:cstheme="minorHAnsi"/>
          <w:highlight w:val="green"/>
          <w:rPrChange w:id="347" w:author="Work" w:date="2024-06-15T11:40:00Z">
            <w:rPr>
              <w:rFonts w:cstheme="minorHAnsi"/>
            </w:rPr>
          </w:rPrChange>
        </w:rPr>
        <w:t>)</w:t>
      </w:r>
    </w:p>
    <w:p w14:paraId="3C020467" w14:textId="009159F5" w:rsidR="00817E48" w:rsidRPr="00531D7E" w:rsidRDefault="00164320" w:rsidP="00357C76">
      <w:pPr>
        <w:rPr>
          <w:rFonts w:eastAsiaTheme="majorEastAsia" w:cstheme="majorBidi"/>
          <w:b/>
          <w:iCs/>
          <w:color w:val="A34A0D"/>
          <w:sz w:val="28"/>
          <w:highlight w:val="green"/>
          <w:rPrChange w:id="348" w:author="Work" w:date="2024-06-15T11:40:00Z">
            <w:rPr>
              <w:rFonts w:eastAsiaTheme="majorEastAsia" w:cstheme="majorBidi"/>
              <w:b/>
              <w:iCs/>
              <w:color w:val="A34A0D"/>
              <w:sz w:val="28"/>
            </w:rPr>
          </w:rPrChange>
        </w:rPr>
      </w:pPr>
      <w:proofErr w:type="gramStart"/>
      <w:r w:rsidRPr="00531D7E">
        <w:rPr>
          <w:rStyle w:val="jlqj4b"/>
          <w:highlight w:val="green"/>
          <w:rPrChange w:id="349" w:author="Work" w:date="2024-06-15T11:40:00Z">
            <w:rPr>
              <w:rStyle w:val="jlqj4b"/>
            </w:rPr>
          </w:rPrChange>
        </w:rPr>
        <w:t>A l</w:t>
      </w:r>
      <w:proofErr w:type="spellStart"/>
      <w:r w:rsidR="00817E48" w:rsidRPr="00531D7E">
        <w:rPr>
          <w:rStyle w:val="jlqj4b"/>
          <w:highlight w:val="green"/>
          <w:lang w:val="en"/>
          <w:rPrChange w:id="350" w:author="Work" w:date="2024-06-15T11:40:00Z">
            <w:rPr>
              <w:rStyle w:val="jlqj4b"/>
              <w:lang w:val="en"/>
            </w:rPr>
          </w:rPrChange>
        </w:rPr>
        <w:t>ist</w:t>
      </w:r>
      <w:proofErr w:type="spellEnd"/>
      <w:r w:rsidR="00817E48" w:rsidRPr="00531D7E">
        <w:rPr>
          <w:rStyle w:val="jlqj4b"/>
          <w:highlight w:val="green"/>
          <w:lang w:val="en"/>
          <w:rPrChange w:id="351" w:author="Work" w:date="2024-06-15T11:40:00Z">
            <w:rPr>
              <w:rStyle w:val="jlqj4b"/>
              <w:lang w:val="en"/>
            </w:rPr>
          </w:rPrChange>
        </w:rPr>
        <w:t xml:space="preserve"> </w:t>
      </w:r>
      <w:r w:rsidRPr="00531D7E">
        <w:rPr>
          <w:rStyle w:val="jlqj4b"/>
          <w:highlight w:val="green"/>
          <w:lang w:val="en"/>
          <w:rPrChange w:id="352" w:author="Work" w:date="2024-06-15T11:40:00Z">
            <w:rPr>
              <w:rStyle w:val="jlqj4b"/>
              <w:lang w:val="en"/>
            </w:rPr>
          </w:rPrChange>
        </w:rPr>
        <w:t xml:space="preserve">of </w:t>
      </w:r>
      <w:r w:rsidR="00817E48" w:rsidRPr="00531D7E">
        <w:rPr>
          <w:rStyle w:val="jlqj4b"/>
          <w:highlight w:val="green"/>
          <w:lang w:val="en"/>
          <w:rPrChange w:id="353" w:author="Work" w:date="2024-06-15T11:40:00Z">
            <w:rPr>
              <w:rStyle w:val="jlqj4b"/>
              <w:lang w:val="en"/>
            </w:rPr>
          </w:rPrChange>
        </w:rPr>
        <w:t xml:space="preserve">all </w:t>
      </w:r>
      <w:r w:rsidR="00CD3A30" w:rsidRPr="00531D7E">
        <w:rPr>
          <w:rStyle w:val="jlqj4b"/>
          <w:highlight w:val="green"/>
          <w:lang w:val="en"/>
          <w:rPrChange w:id="354" w:author="Work" w:date="2024-06-15T11:40:00Z">
            <w:rPr>
              <w:rStyle w:val="jlqj4b"/>
              <w:lang w:val="en"/>
            </w:rPr>
          </w:rPrChange>
        </w:rPr>
        <w:t>course</w:t>
      </w:r>
      <w:r w:rsidR="00817E48" w:rsidRPr="00531D7E">
        <w:rPr>
          <w:rStyle w:val="jlqj4b"/>
          <w:highlight w:val="green"/>
          <w:lang w:val="en"/>
          <w:rPrChange w:id="355" w:author="Work" w:date="2024-06-15T11:40:00Z">
            <w:rPr>
              <w:rStyle w:val="jlqj4b"/>
              <w:lang w:val="en"/>
            </w:rPr>
          </w:rPrChange>
        </w:rPr>
        <w:t xml:space="preserve"> </w:t>
      </w:r>
      <w:r w:rsidR="00CD3A30" w:rsidRPr="00531D7E">
        <w:rPr>
          <w:rStyle w:val="jlqj4b"/>
          <w:highlight w:val="green"/>
          <w:lang w:val="en"/>
          <w:rPrChange w:id="356" w:author="Work" w:date="2024-06-15T11:40:00Z">
            <w:rPr>
              <w:rStyle w:val="jlqj4b"/>
              <w:lang w:val="en"/>
            </w:rPr>
          </w:rPrChange>
        </w:rPr>
        <w:t>offers</w:t>
      </w:r>
      <w:r w:rsidR="00817E48" w:rsidRPr="00531D7E">
        <w:rPr>
          <w:rStyle w:val="jlqj4b"/>
          <w:highlight w:val="green"/>
          <w:lang w:val="en"/>
          <w:rPrChange w:id="357" w:author="Work" w:date="2024-06-15T11:40:00Z">
            <w:rPr>
              <w:rStyle w:val="jlqj4b"/>
              <w:lang w:val="en"/>
            </w:rPr>
          </w:rPrChange>
        </w:rPr>
        <w:t>.</w:t>
      </w:r>
      <w:proofErr w:type="gramEnd"/>
      <w:r w:rsidR="00817E48" w:rsidRPr="00531D7E">
        <w:rPr>
          <w:rStyle w:val="viiyi"/>
          <w:highlight w:val="green"/>
          <w:lang w:val="en"/>
          <w:rPrChange w:id="358" w:author="Work" w:date="2024-06-15T11:40:00Z">
            <w:rPr>
              <w:rStyle w:val="viiyi"/>
              <w:lang w:val="en"/>
            </w:rPr>
          </w:rPrChange>
        </w:rPr>
        <w:t xml:space="preserve"> </w:t>
      </w:r>
      <w:r w:rsidR="00817E48" w:rsidRPr="00531D7E">
        <w:rPr>
          <w:rStyle w:val="jlqj4b"/>
          <w:highlight w:val="green"/>
          <w:lang w:val="en"/>
          <w:rPrChange w:id="359" w:author="Work" w:date="2024-06-15T11:40:00Z">
            <w:rPr>
              <w:rStyle w:val="jlqj4b"/>
              <w:lang w:val="en"/>
            </w:rPr>
          </w:rPrChange>
        </w:rPr>
        <w:t xml:space="preserve">Each </w:t>
      </w:r>
      <w:r w:rsidR="00CD3A30" w:rsidRPr="00531D7E">
        <w:rPr>
          <w:rStyle w:val="jlqj4b"/>
          <w:highlight w:val="green"/>
          <w:lang w:val="en"/>
          <w:rPrChange w:id="360" w:author="Work" w:date="2024-06-15T11:40:00Z">
            <w:rPr>
              <w:rStyle w:val="jlqj4b"/>
              <w:lang w:val="en"/>
            </w:rPr>
          </w:rPrChange>
        </w:rPr>
        <w:t>course</w:t>
      </w:r>
      <w:r w:rsidR="00817E48" w:rsidRPr="00531D7E">
        <w:rPr>
          <w:rStyle w:val="jlqj4b"/>
          <w:highlight w:val="green"/>
          <w:lang w:val="en"/>
          <w:rPrChange w:id="361" w:author="Work" w:date="2024-06-15T11:40:00Z">
            <w:rPr>
              <w:rStyle w:val="jlqj4b"/>
              <w:lang w:val="en"/>
            </w:rPr>
          </w:rPrChange>
        </w:rPr>
        <w:t xml:space="preserve"> must</w:t>
      </w:r>
      <w:r w:rsidRPr="00531D7E">
        <w:rPr>
          <w:rStyle w:val="jlqj4b"/>
          <w:highlight w:val="green"/>
          <w:lang w:val="en"/>
          <w:rPrChange w:id="362" w:author="Work" w:date="2024-06-15T11:40:00Z">
            <w:rPr>
              <w:rStyle w:val="jlqj4b"/>
              <w:lang w:val="en"/>
            </w:rPr>
          </w:rPrChange>
        </w:rPr>
        <w:t xml:space="preserve"> be</w:t>
      </w:r>
      <w:r w:rsidR="00817E48" w:rsidRPr="00531D7E">
        <w:rPr>
          <w:rStyle w:val="jlqj4b"/>
          <w:highlight w:val="green"/>
          <w:lang w:val="en"/>
          <w:rPrChange w:id="363" w:author="Work" w:date="2024-06-15T11:40:00Z">
            <w:rPr>
              <w:rStyle w:val="jlqj4b"/>
              <w:lang w:val="en"/>
            </w:rPr>
          </w:rPrChange>
        </w:rPr>
        <w:t xml:space="preserve"> display</w:t>
      </w:r>
      <w:r w:rsidRPr="00531D7E">
        <w:rPr>
          <w:rStyle w:val="jlqj4b"/>
          <w:highlight w:val="green"/>
          <w:lang w:val="en"/>
          <w:rPrChange w:id="364" w:author="Work" w:date="2024-06-15T11:40:00Z">
            <w:rPr>
              <w:rStyle w:val="jlqj4b"/>
              <w:lang w:val="en"/>
            </w:rPr>
          </w:rPrChange>
        </w:rPr>
        <w:t>ed with</w:t>
      </w:r>
      <w:r w:rsidR="00817E48" w:rsidRPr="00531D7E">
        <w:rPr>
          <w:rStyle w:val="jlqj4b"/>
          <w:highlight w:val="green"/>
          <w:rPrChange w:id="365" w:author="Work" w:date="2024-06-15T11:40:00Z">
            <w:rPr>
              <w:rStyle w:val="jlqj4b"/>
            </w:rPr>
          </w:rPrChange>
        </w:rPr>
        <w:t xml:space="preserve"> </w:t>
      </w:r>
      <w:r w:rsidR="000C34AC" w:rsidRPr="00531D7E">
        <w:rPr>
          <w:rStyle w:val="jlqj4b"/>
          <w:highlight w:val="green"/>
          <w:rPrChange w:id="366" w:author="Work" w:date="2024-06-15T11:40:00Z">
            <w:rPr>
              <w:rStyle w:val="jlqj4b"/>
            </w:rPr>
          </w:rPrChange>
        </w:rPr>
        <w:t xml:space="preserve">the </w:t>
      </w:r>
      <w:r w:rsidR="00677607" w:rsidRPr="00531D7E">
        <w:rPr>
          <w:rStyle w:val="jlqj4b"/>
          <w:b/>
          <w:bCs/>
          <w:highlight w:val="green"/>
          <w:rPrChange w:id="367" w:author="Work" w:date="2024-06-15T11:40:00Z">
            <w:rPr>
              <w:rStyle w:val="jlqj4b"/>
              <w:b/>
              <w:bCs/>
            </w:rPr>
          </w:rPrChange>
        </w:rPr>
        <w:t>c</w:t>
      </w:r>
      <w:r w:rsidR="00CD3A30" w:rsidRPr="00531D7E">
        <w:rPr>
          <w:rStyle w:val="jlqj4b"/>
          <w:b/>
          <w:highlight w:val="green"/>
          <w:rPrChange w:id="368" w:author="Work" w:date="2024-06-15T11:40:00Z">
            <w:rPr>
              <w:rStyle w:val="jlqj4b"/>
              <w:b/>
            </w:rPr>
          </w:rPrChange>
        </w:rPr>
        <w:t>ourse</w:t>
      </w:r>
      <w:r w:rsidR="00985B5E" w:rsidRPr="00531D7E">
        <w:rPr>
          <w:rStyle w:val="jlqj4b"/>
          <w:b/>
          <w:highlight w:val="green"/>
          <w:rPrChange w:id="369" w:author="Work" w:date="2024-06-15T11:40:00Z">
            <w:rPr>
              <w:rStyle w:val="jlqj4b"/>
              <w:b/>
            </w:rPr>
          </w:rPrChange>
        </w:rPr>
        <w:t xml:space="preserve"> i</w:t>
      </w:r>
      <w:r w:rsidR="00817E48" w:rsidRPr="00531D7E">
        <w:rPr>
          <w:rStyle w:val="jlqj4b"/>
          <w:b/>
          <w:highlight w:val="green"/>
          <w:rPrChange w:id="370" w:author="Work" w:date="2024-06-15T11:40:00Z">
            <w:rPr>
              <w:rStyle w:val="jlqj4b"/>
              <w:b/>
            </w:rPr>
          </w:rPrChange>
        </w:rPr>
        <w:t>mage</w:t>
      </w:r>
      <w:r w:rsidR="00817E48" w:rsidRPr="00531D7E">
        <w:rPr>
          <w:rStyle w:val="jlqj4b"/>
          <w:highlight w:val="green"/>
          <w:lang w:val="en"/>
          <w:rPrChange w:id="371" w:author="Work" w:date="2024-06-15T11:40:00Z">
            <w:rPr>
              <w:rStyle w:val="jlqj4b"/>
              <w:lang w:val="en"/>
            </w:rPr>
          </w:rPrChange>
        </w:rPr>
        <w:t xml:space="preserve">, the </w:t>
      </w:r>
      <w:r w:rsidR="00EC56E7" w:rsidRPr="00531D7E">
        <w:rPr>
          <w:rStyle w:val="jlqj4b"/>
          <w:b/>
          <w:highlight w:val="green"/>
          <w:lang w:val="en"/>
          <w:rPrChange w:id="372" w:author="Work" w:date="2024-06-15T11:40:00Z">
            <w:rPr>
              <w:rStyle w:val="jlqj4b"/>
              <w:b/>
              <w:lang w:val="en"/>
            </w:rPr>
          </w:rPrChange>
        </w:rPr>
        <w:t>title</w:t>
      </w:r>
      <w:r w:rsidR="00817E48" w:rsidRPr="00531D7E">
        <w:rPr>
          <w:rStyle w:val="jlqj4b"/>
          <w:highlight w:val="green"/>
          <w:lang w:val="en"/>
          <w:rPrChange w:id="373" w:author="Work" w:date="2024-06-15T11:40:00Z">
            <w:rPr>
              <w:rStyle w:val="jlqj4b"/>
              <w:lang w:val="en"/>
            </w:rPr>
          </w:rPrChange>
        </w:rPr>
        <w:t xml:space="preserve">, </w:t>
      </w:r>
      <w:r w:rsidR="005D7D24" w:rsidRPr="00531D7E">
        <w:rPr>
          <w:rStyle w:val="jlqj4b"/>
          <w:highlight w:val="green"/>
          <w:lang w:val="en"/>
          <w:rPrChange w:id="374" w:author="Work" w:date="2024-06-15T11:40:00Z">
            <w:rPr>
              <w:rStyle w:val="jlqj4b"/>
              <w:lang w:val="en"/>
            </w:rPr>
          </w:rPrChange>
        </w:rPr>
        <w:t xml:space="preserve">the </w:t>
      </w:r>
      <w:r w:rsidR="00CD3A30" w:rsidRPr="00531D7E">
        <w:rPr>
          <w:rStyle w:val="jlqj4b"/>
          <w:b/>
          <w:highlight w:val="green"/>
          <w:lang w:val="en"/>
          <w:rPrChange w:id="375" w:author="Work" w:date="2024-06-15T11:40:00Z">
            <w:rPr>
              <w:rStyle w:val="jlqj4b"/>
              <w:b/>
              <w:lang w:val="en"/>
            </w:rPr>
          </w:rPrChange>
        </w:rPr>
        <w:t>type</w:t>
      </w:r>
      <w:r w:rsidR="00985B5E" w:rsidRPr="00531D7E">
        <w:rPr>
          <w:rStyle w:val="jlqj4b"/>
          <w:b/>
          <w:bCs/>
          <w:highlight w:val="green"/>
          <w:lang w:val="en"/>
          <w:rPrChange w:id="376" w:author="Work" w:date="2024-06-15T11:40:00Z">
            <w:rPr>
              <w:rStyle w:val="jlqj4b"/>
              <w:b/>
              <w:bCs/>
              <w:lang w:val="en"/>
            </w:rPr>
          </w:rPrChange>
        </w:rPr>
        <w:t>,</w:t>
      </w:r>
      <w:r w:rsidR="00C04F3A" w:rsidRPr="00531D7E">
        <w:rPr>
          <w:rStyle w:val="jlqj4b"/>
          <w:highlight w:val="green"/>
          <w:lang w:val="en"/>
          <w:rPrChange w:id="377" w:author="Work" w:date="2024-06-15T11:40:00Z">
            <w:rPr>
              <w:rStyle w:val="jlqj4b"/>
              <w:lang w:val="en"/>
            </w:rPr>
          </w:rPrChange>
        </w:rPr>
        <w:t xml:space="preserve"> </w:t>
      </w:r>
      <w:r w:rsidR="00CD3A30" w:rsidRPr="00531D7E">
        <w:rPr>
          <w:rStyle w:val="jlqj4b"/>
          <w:highlight w:val="green"/>
          <w:lang w:val="en"/>
          <w:rPrChange w:id="378" w:author="Work" w:date="2024-06-15T11:40:00Z">
            <w:rPr>
              <w:rStyle w:val="jlqj4b"/>
              <w:lang w:val="en"/>
            </w:rPr>
          </w:rPrChange>
        </w:rPr>
        <w:t xml:space="preserve">the </w:t>
      </w:r>
      <w:r w:rsidR="00CD3A30" w:rsidRPr="00531D7E">
        <w:rPr>
          <w:rStyle w:val="jlqj4b"/>
          <w:b/>
          <w:bCs/>
          <w:highlight w:val="green"/>
          <w:lang w:val="en"/>
          <w:rPrChange w:id="379" w:author="Work" w:date="2024-06-15T11:40:00Z">
            <w:rPr>
              <w:rStyle w:val="jlqj4b"/>
              <w:b/>
              <w:bCs/>
              <w:lang w:val="en"/>
            </w:rPr>
          </w:rPrChange>
        </w:rPr>
        <w:t>price</w:t>
      </w:r>
      <w:r w:rsidR="00CD3A30" w:rsidRPr="00531D7E">
        <w:rPr>
          <w:rStyle w:val="jlqj4b"/>
          <w:highlight w:val="green"/>
          <w:lang w:val="en"/>
          <w:rPrChange w:id="380" w:author="Work" w:date="2024-06-15T11:40:00Z">
            <w:rPr>
              <w:rStyle w:val="jlqj4b"/>
              <w:lang w:val="en"/>
            </w:rPr>
          </w:rPrChange>
        </w:rPr>
        <w:t xml:space="preserve">, </w:t>
      </w:r>
      <w:r w:rsidR="005D7D24" w:rsidRPr="00531D7E">
        <w:rPr>
          <w:rStyle w:val="jlqj4b"/>
          <w:highlight w:val="green"/>
          <w:rPrChange w:id="381" w:author="Work" w:date="2024-06-15T11:40:00Z">
            <w:rPr>
              <w:rStyle w:val="jlqj4b"/>
            </w:rPr>
          </w:rPrChange>
        </w:rPr>
        <w:t>a</w:t>
      </w:r>
      <w:r w:rsidR="00985B5E" w:rsidRPr="00531D7E">
        <w:rPr>
          <w:rStyle w:val="jlqj4b"/>
          <w:highlight w:val="green"/>
          <w:rPrChange w:id="382" w:author="Work" w:date="2024-06-15T11:40:00Z">
            <w:rPr>
              <w:rStyle w:val="jlqj4b"/>
            </w:rPr>
          </w:rPrChange>
        </w:rPr>
        <w:t>nd</w:t>
      </w:r>
      <w:r w:rsidR="005D7D24" w:rsidRPr="00531D7E">
        <w:rPr>
          <w:rStyle w:val="jlqj4b"/>
          <w:highlight w:val="green"/>
          <w:lang w:val="en"/>
          <w:rPrChange w:id="383" w:author="Work" w:date="2024-06-15T11:40:00Z">
            <w:rPr>
              <w:rStyle w:val="jlqj4b"/>
              <w:lang w:val="en"/>
            </w:rPr>
          </w:rPrChange>
        </w:rPr>
        <w:t xml:space="preserve"> </w:t>
      </w:r>
      <w:r w:rsidR="00057065" w:rsidRPr="00531D7E">
        <w:rPr>
          <w:rStyle w:val="jlqj4b"/>
          <w:highlight w:val="green"/>
          <w:lang w:val="en"/>
          <w:rPrChange w:id="384" w:author="Work" w:date="2024-06-15T11:40:00Z">
            <w:rPr>
              <w:rStyle w:val="jlqj4b"/>
              <w:lang w:val="en"/>
            </w:rPr>
          </w:rPrChange>
        </w:rPr>
        <w:t xml:space="preserve">a </w:t>
      </w:r>
      <w:r w:rsidR="00746621" w:rsidRPr="00531D7E">
        <w:rPr>
          <w:rStyle w:val="jlqj4b"/>
          <w:highlight w:val="green"/>
          <w:lang w:val="en"/>
          <w:rPrChange w:id="385" w:author="Work" w:date="2024-06-15T11:40:00Z">
            <w:rPr>
              <w:rStyle w:val="jlqj4b"/>
              <w:lang w:val="en"/>
            </w:rPr>
          </w:rPrChange>
        </w:rPr>
        <w:t xml:space="preserve">button for </w:t>
      </w:r>
      <w:r w:rsidR="005D7D24" w:rsidRPr="00531D7E">
        <w:rPr>
          <w:rStyle w:val="jlqj4b"/>
          <w:b/>
          <w:highlight w:val="green"/>
          <w:lang w:val="en"/>
          <w:rPrChange w:id="386" w:author="Work" w:date="2024-06-15T11:40:00Z">
            <w:rPr>
              <w:rStyle w:val="jlqj4b"/>
              <w:b/>
              <w:lang w:val="en"/>
            </w:rPr>
          </w:rPrChange>
        </w:rPr>
        <w:t>details</w:t>
      </w:r>
      <w:r w:rsidR="005D7D24" w:rsidRPr="00531D7E">
        <w:rPr>
          <w:rStyle w:val="jlqj4b"/>
          <w:highlight w:val="green"/>
          <w:lang w:val="en"/>
          <w:rPrChange w:id="387" w:author="Work" w:date="2024-06-15T11:40:00Z">
            <w:rPr>
              <w:rStyle w:val="jlqj4b"/>
              <w:lang w:val="en"/>
            </w:rPr>
          </w:rPrChange>
        </w:rPr>
        <w:t xml:space="preserve"> about the </w:t>
      </w:r>
      <w:r w:rsidR="005D7D24" w:rsidRPr="00531D7E">
        <w:rPr>
          <w:rStyle w:val="jlqj4b"/>
          <w:b/>
          <w:highlight w:val="green"/>
          <w:lang w:val="en"/>
          <w:rPrChange w:id="388" w:author="Work" w:date="2024-06-15T11:40:00Z">
            <w:rPr>
              <w:rStyle w:val="jlqj4b"/>
              <w:b/>
              <w:lang w:val="en"/>
            </w:rPr>
          </w:rPrChange>
        </w:rPr>
        <w:t xml:space="preserve">specific </w:t>
      </w:r>
      <w:r w:rsidR="00CD3A30" w:rsidRPr="00531D7E">
        <w:rPr>
          <w:rStyle w:val="jlqj4b"/>
          <w:b/>
          <w:highlight w:val="green"/>
          <w:lang w:val="en"/>
          <w:rPrChange w:id="389" w:author="Work" w:date="2024-06-15T11:40:00Z">
            <w:rPr>
              <w:rStyle w:val="jlqj4b"/>
              <w:b/>
              <w:lang w:val="en"/>
            </w:rPr>
          </w:rPrChange>
        </w:rPr>
        <w:t>course</w:t>
      </w:r>
      <w:r w:rsidR="00985B5E" w:rsidRPr="00531D7E">
        <w:rPr>
          <w:rStyle w:val="jlqj4b"/>
          <w:highlight w:val="green"/>
          <w:lang w:val="en"/>
          <w:rPrChange w:id="390" w:author="Work" w:date="2024-06-15T11:40:00Z">
            <w:rPr>
              <w:rStyle w:val="jlqj4b"/>
              <w:lang w:val="en"/>
            </w:rPr>
          </w:rPrChange>
        </w:rPr>
        <w:t xml:space="preserve">. </w:t>
      </w:r>
      <w:r w:rsidR="00817E48" w:rsidRPr="00531D7E">
        <w:rPr>
          <w:rStyle w:val="jlqj4b"/>
          <w:highlight w:val="green"/>
          <w:lang w:val="en"/>
          <w:rPrChange w:id="391" w:author="Work" w:date="2024-06-15T11:40:00Z">
            <w:rPr>
              <w:rStyle w:val="jlqj4b"/>
              <w:lang w:val="en"/>
            </w:rPr>
          </w:rPrChange>
        </w:rPr>
        <w:t>As in the picture below:</w:t>
      </w:r>
    </w:p>
    <w:p w14:paraId="3A8EE340" w14:textId="2A08EC40" w:rsidR="00817E48" w:rsidRDefault="00CD3A30" w:rsidP="00357C76">
      <w:pPr>
        <w:rPr>
          <w:rFonts w:eastAsiaTheme="majorEastAsia" w:cstheme="majorBidi"/>
          <w:b/>
          <w:iCs/>
          <w:color w:val="A34A0D"/>
          <w:sz w:val="28"/>
        </w:rPr>
      </w:pPr>
      <w:r w:rsidRPr="00CD3A30">
        <w:rPr>
          <w:rFonts w:eastAsiaTheme="majorEastAsia" w:cstheme="majorBidi"/>
          <w:b/>
          <w:iCs/>
          <w:noProof/>
          <w:color w:val="A34A0D"/>
          <w:sz w:val="28"/>
        </w:rPr>
        <w:drawing>
          <wp:inline distT="0" distB="0" distL="0" distR="0" wp14:anchorId="335C0A66" wp14:editId="7E399B5E">
            <wp:extent cx="6626225" cy="2995295"/>
            <wp:effectExtent l="0" t="0" r="3175" b="0"/>
            <wp:docPr id="146928930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89304"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16B0D0A4" w14:textId="618EBF38" w:rsidR="00B51150" w:rsidRPr="00531D7E" w:rsidRDefault="00164320" w:rsidP="00B51150">
      <w:pPr>
        <w:spacing w:line="240" w:lineRule="auto"/>
        <w:rPr>
          <w:rFonts w:cstheme="minorHAnsi"/>
          <w:noProof/>
          <w:highlight w:val="green"/>
          <w:rPrChange w:id="392" w:author="Work" w:date="2024-06-15T11:40:00Z">
            <w:rPr>
              <w:rFonts w:cstheme="minorHAnsi"/>
              <w:noProof/>
            </w:rPr>
          </w:rPrChange>
        </w:rPr>
      </w:pPr>
      <w:r w:rsidRPr="00531D7E">
        <w:rPr>
          <w:rFonts w:cstheme="minorHAnsi"/>
          <w:noProof/>
          <w:highlight w:val="green"/>
          <w:rPrChange w:id="393" w:author="Work" w:date="2024-06-15T11:40:00Z">
            <w:rPr>
              <w:rFonts w:cstheme="minorHAnsi"/>
              <w:noProof/>
            </w:rPr>
          </w:rPrChange>
        </w:rPr>
        <w:t xml:space="preserve">The </w:t>
      </w:r>
      <w:r w:rsidR="00B51150" w:rsidRPr="00531D7E">
        <w:rPr>
          <w:rFonts w:cstheme="minorHAnsi"/>
          <w:noProof/>
          <w:highlight w:val="green"/>
          <w:rPrChange w:id="394" w:author="Work" w:date="2024-06-15T11:40:00Z">
            <w:rPr>
              <w:rFonts w:cstheme="minorHAnsi"/>
              <w:noProof/>
            </w:rPr>
          </w:rPrChange>
        </w:rPr>
        <w:t>[</w:t>
      </w:r>
      <w:r w:rsidR="00B51150" w:rsidRPr="00531D7E">
        <w:rPr>
          <w:rFonts w:cstheme="minorHAnsi"/>
          <w:b/>
          <w:bCs/>
          <w:noProof/>
          <w:highlight w:val="green"/>
          <w:rPrChange w:id="395" w:author="Work" w:date="2024-06-15T11:40:00Z">
            <w:rPr>
              <w:rFonts w:cstheme="minorHAnsi"/>
              <w:b/>
              <w:bCs/>
              <w:noProof/>
            </w:rPr>
          </w:rPrChange>
        </w:rPr>
        <w:t>Details</w:t>
      </w:r>
      <w:r w:rsidR="00B51150" w:rsidRPr="00531D7E">
        <w:rPr>
          <w:rFonts w:cstheme="minorHAnsi"/>
          <w:noProof/>
          <w:highlight w:val="green"/>
          <w:rPrChange w:id="396" w:author="Work" w:date="2024-06-15T11:40:00Z">
            <w:rPr>
              <w:rFonts w:cstheme="minorHAnsi"/>
              <w:noProof/>
            </w:rPr>
          </w:rPrChange>
        </w:rPr>
        <w:t>]</w:t>
      </w:r>
      <w:r w:rsidR="00B51150" w:rsidRPr="00531D7E">
        <w:rPr>
          <w:rFonts w:cstheme="minorHAnsi"/>
          <w:noProof/>
          <w:highlight w:val="green"/>
          <w:lang w:val="bg-BG"/>
          <w:rPrChange w:id="397" w:author="Work" w:date="2024-06-15T11:40:00Z">
            <w:rPr>
              <w:rFonts w:cstheme="minorHAnsi"/>
              <w:noProof/>
              <w:lang w:val="bg-BG"/>
            </w:rPr>
          </w:rPrChange>
        </w:rPr>
        <w:t xml:space="preserve"> </w:t>
      </w:r>
      <w:r w:rsidR="00B51150" w:rsidRPr="00531D7E">
        <w:rPr>
          <w:rFonts w:cstheme="minorHAnsi"/>
          <w:noProof/>
          <w:highlight w:val="green"/>
          <w:rPrChange w:id="398" w:author="Work" w:date="2024-06-15T11:40:00Z">
            <w:rPr>
              <w:rFonts w:cstheme="minorHAnsi"/>
              <w:noProof/>
            </w:rPr>
          </w:rPrChange>
        </w:rPr>
        <w:t xml:space="preserve">button should be a link to the </w:t>
      </w:r>
      <w:r w:rsidR="00B51150" w:rsidRPr="00531D7E">
        <w:rPr>
          <w:rFonts w:cstheme="minorHAnsi"/>
          <w:b/>
          <w:bCs/>
          <w:noProof/>
          <w:highlight w:val="green"/>
          <w:rPrChange w:id="399" w:author="Work" w:date="2024-06-15T11:40:00Z">
            <w:rPr>
              <w:rFonts w:cstheme="minorHAnsi"/>
              <w:b/>
              <w:bCs/>
              <w:noProof/>
            </w:rPr>
          </w:rPrChange>
        </w:rPr>
        <w:t>details</w:t>
      </w:r>
      <w:r w:rsidR="00B51150" w:rsidRPr="00531D7E">
        <w:rPr>
          <w:rFonts w:cstheme="minorHAnsi"/>
          <w:noProof/>
          <w:highlight w:val="green"/>
          <w:rPrChange w:id="400" w:author="Work" w:date="2024-06-15T11:40:00Z">
            <w:rPr>
              <w:rFonts w:cstheme="minorHAnsi"/>
              <w:noProof/>
            </w:rPr>
          </w:rPrChange>
        </w:rPr>
        <w:t xml:space="preserve"> </w:t>
      </w:r>
      <w:r w:rsidR="00B51150" w:rsidRPr="00531D7E">
        <w:rPr>
          <w:rFonts w:cstheme="minorHAnsi"/>
          <w:b/>
          <w:bCs/>
          <w:noProof/>
          <w:highlight w:val="green"/>
          <w:rPrChange w:id="401" w:author="Work" w:date="2024-06-15T11:40:00Z">
            <w:rPr>
              <w:rFonts w:cstheme="minorHAnsi"/>
              <w:b/>
              <w:bCs/>
              <w:noProof/>
            </w:rPr>
          </w:rPrChange>
        </w:rPr>
        <w:t>page</w:t>
      </w:r>
      <w:r w:rsidR="00B51150" w:rsidRPr="00531D7E">
        <w:rPr>
          <w:rFonts w:cstheme="minorHAnsi"/>
          <w:noProof/>
          <w:highlight w:val="green"/>
          <w:rPrChange w:id="402" w:author="Work" w:date="2024-06-15T11:40:00Z">
            <w:rPr>
              <w:rFonts w:cstheme="minorHAnsi"/>
              <w:noProof/>
            </w:rPr>
          </w:rPrChange>
        </w:rPr>
        <w:t xml:space="preserve"> for the current </w:t>
      </w:r>
      <w:r w:rsidR="00CD3A30" w:rsidRPr="00531D7E">
        <w:rPr>
          <w:rFonts w:cstheme="minorHAnsi"/>
          <w:noProof/>
          <w:highlight w:val="green"/>
          <w:rPrChange w:id="403" w:author="Work" w:date="2024-06-15T11:40:00Z">
            <w:rPr>
              <w:rFonts w:cstheme="minorHAnsi"/>
              <w:noProof/>
            </w:rPr>
          </w:rPrChange>
        </w:rPr>
        <w:t>course</w:t>
      </w:r>
      <w:r w:rsidR="005F6BE3" w:rsidRPr="00531D7E">
        <w:rPr>
          <w:rFonts w:cstheme="minorHAnsi"/>
          <w:noProof/>
          <w:highlight w:val="green"/>
          <w:rPrChange w:id="404" w:author="Work" w:date="2024-06-15T11:40:00Z">
            <w:rPr>
              <w:rFonts w:cstheme="minorHAnsi"/>
              <w:noProof/>
            </w:rPr>
          </w:rPrChange>
        </w:rPr>
        <w:t xml:space="preserve"> post</w:t>
      </w:r>
      <w:r w:rsidR="00B51150" w:rsidRPr="00531D7E">
        <w:rPr>
          <w:rFonts w:cstheme="minorHAnsi"/>
          <w:noProof/>
          <w:highlight w:val="green"/>
          <w:rPrChange w:id="405" w:author="Work" w:date="2024-06-15T11:40:00Z">
            <w:rPr>
              <w:rFonts w:cstheme="minorHAnsi"/>
              <w:noProof/>
            </w:rPr>
          </w:rPrChange>
        </w:rPr>
        <w:t>.</w:t>
      </w:r>
    </w:p>
    <w:p w14:paraId="1840D482" w14:textId="06B4BC97" w:rsidR="009156FE" w:rsidRDefault="009156FE" w:rsidP="009156FE">
      <w:pPr>
        <w:rPr>
          <w:b/>
          <w:bCs/>
        </w:rPr>
      </w:pPr>
      <w:r w:rsidRPr="00C8618A">
        <w:rPr>
          <w:highlight w:val="green"/>
          <w:rPrChange w:id="406" w:author="Work" w:date="2024-06-15T10:58:00Z">
            <w:rPr/>
          </w:rPrChange>
        </w:rPr>
        <w:t xml:space="preserve">If there are </w:t>
      </w:r>
      <w:r w:rsidRPr="00C8618A">
        <w:rPr>
          <w:b/>
          <w:highlight w:val="green"/>
          <w:u w:val="single"/>
          <w:rPrChange w:id="407" w:author="Work" w:date="2024-06-15T10:58:00Z">
            <w:rPr>
              <w:b/>
              <w:u w:val="single"/>
            </w:rPr>
          </w:rPrChange>
        </w:rPr>
        <w:t>NO</w:t>
      </w:r>
      <w:r w:rsidRPr="00C8618A">
        <w:rPr>
          <w:highlight w:val="green"/>
          <w:rPrChange w:id="408" w:author="Work" w:date="2024-06-15T10:58:00Z">
            <w:rPr/>
          </w:rPrChange>
        </w:rPr>
        <w:t xml:space="preserve"> </w:t>
      </w:r>
      <w:r w:rsidR="006927E1" w:rsidRPr="00C8618A">
        <w:rPr>
          <w:highlight w:val="green"/>
          <w:rPrChange w:id="409" w:author="Work" w:date="2024-06-15T10:58:00Z">
            <w:rPr/>
          </w:rPrChange>
        </w:rPr>
        <w:t>offers</w:t>
      </w:r>
      <w:r w:rsidR="00B20F0E" w:rsidRPr="00C8618A">
        <w:rPr>
          <w:highlight w:val="green"/>
          <w:rPrChange w:id="410" w:author="Work" w:date="2024-06-15T10:58:00Z">
            <w:rPr/>
          </w:rPrChange>
        </w:rPr>
        <w:t xml:space="preserve"> </w:t>
      </w:r>
      <w:r w:rsidRPr="00C8618A">
        <w:rPr>
          <w:highlight w:val="green"/>
          <w:rPrChange w:id="411" w:author="Work" w:date="2024-06-15T10:58:00Z">
            <w:rPr/>
          </w:rPrChange>
        </w:rPr>
        <w:t xml:space="preserve">in the </w:t>
      </w:r>
      <w:r w:rsidR="00164320" w:rsidRPr="00C8618A">
        <w:rPr>
          <w:highlight w:val="green"/>
          <w:rPrChange w:id="412" w:author="Work" w:date="2024-06-15T10:58:00Z">
            <w:rPr/>
          </w:rPrChange>
        </w:rPr>
        <w:t>d</w:t>
      </w:r>
      <w:r w:rsidRPr="00C8618A">
        <w:rPr>
          <w:highlight w:val="green"/>
          <w:rPrChange w:id="413" w:author="Work" w:date="2024-06-15T10:58:00Z">
            <w:rPr/>
          </w:rPrChange>
        </w:rPr>
        <w:t xml:space="preserve">atabase yet, display </w:t>
      </w:r>
      <w:r w:rsidRPr="00C8618A">
        <w:rPr>
          <w:rFonts w:ascii="Consolas" w:hAnsi="Consolas"/>
          <w:b/>
          <w:bCs/>
          <w:highlight w:val="green"/>
          <w:rPrChange w:id="414" w:author="Work" w:date="2024-06-15T10:58:00Z">
            <w:rPr>
              <w:rFonts w:ascii="Consolas" w:hAnsi="Consolas"/>
              <w:b/>
              <w:bCs/>
            </w:rPr>
          </w:rPrChange>
        </w:rPr>
        <w:t>"</w:t>
      </w:r>
      <w:r w:rsidR="00EC56E7" w:rsidRPr="00C8618A">
        <w:rPr>
          <w:rFonts w:ascii="Consolas" w:hAnsi="Consolas"/>
          <w:b/>
          <w:bCs/>
          <w:highlight w:val="green"/>
          <w:rPrChange w:id="415" w:author="Work" w:date="2024-06-15T10:58:00Z">
            <w:rPr>
              <w:rFonts w:ascii="Consolas" w:hAnsi="Consolas"/>
              <w:b/>
              <w:bCs/>
            </w:rPr>
          </w:rPrChange>
        </w:rPr>
        <w:t xml:space="preserve">No </w:t>
      </w:r>
      <w:r w:rsidR="006927E1" w:rsidRPr="00C8618A">
        <w:rPr>
          <w:rFonts w:ascii="Consolas" w:hAnsi="Consolas"/>
          <w:b/>
          <w:bCs/>
          <w:highlight w:val="green"/>
          <w:rPrChange w:id="416" w:author="Work" w:date="2024-06-15T10:58:00Z">
            <w:rPr>
              <w:rFonts w:ascii="Consolas" w:hAnsi="Consolas"/>
              <w:b/>
              <w:bCs/>
            </w:rPr>
          </w:rPrChange>
        </w:rPr>
        <w:t>course</w:t>
      </w:r>
      <w:r w:rsidR="00EC56E7" w:rsidRPr="00C8618A">
        <w:rPr>
          <w:rFonts w:ascii="Consolas" w:hAnsi="Consolas"/>
          <w:b/>
          <w:bCs/>
          <w:highlight w:val="green"/>
          <w:rPrChange w:id="417" w:author="Work" w:date="2024-06-15T10:58:00Z">
            <w:rPr>
              <w:rFonts w:ascii="Consolas" w:hAnsi="Consolas"/>
              <w:b/>
              <w:bCs/>
            </w:rPr>
          </w:rPrChange>
        </w:rPr>
        <w:t xml:space="preserve"> created yet.</w:t>
      </w:r>
      <w:r w:rsidRPr="00C8618A">
        <w:rPr>
          <w:rFonts w:ascii="Consolas" w:hAnsi="Consolas"/>
          <w:b/>
          <w:bCs/>
          <w:highlight w:val="green"/>
          <w:rPrChange w:id="418" w:author="Work" w:date="2024-06-15T10:58:00Z">
            <w:rPr>
              <w:rFonts w:ascii="Consolas" w:hAnsi="Consolas"/>
              <w:b/>
              <w:bCs/>
            </w:rPr>
          </w:rPrChange>
        </w:rPr>
        <w:t>"</w:t>
      </w:r>
    </w:p>
    <w:p w14:paraId="0B40723A" w14:textId="781D0A8B" w:rsidR="00B51150" w:rsidRPr="00985B5E" w:rsidRDefault="006927E1" w:rsidP="00357C76">
      <w:pPr>
        <w:rPr>
          <w:rFonts w:ascii="Consolas" w:hAnsi="Consolas"/>
          <w:b/>
          <w:noProof/>
          <w:lang w:val="bg-BG"/>
        </w:rPr>
      </w:pPr>
      <w:r w:rsidRPr="006927E1">
        <w:rPr>
          <w:rFonts w:ascii="Consolas" w:hAnsi="Consolas"/>
          <w:b/>
          <w:noProof/>
        </w:rPr>
        <w:lastRenderedPageBreak/>
        <w:drawing>
          <wp:inline distT="0" distB="0" distL="0" distR="0" wp14:anchorId="0D2A7FC5" wp14:editId="0FA7077C">
            <wp:extent cx="6626225" cy="2995295"/>
            <wp:effectExtent l="0" t="0" r="3175" b="0"/>
            <wp:docPr id="1675977546"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77546" name="Картина 1" descr="Картина, която съдържа текст, екранна снимка&#10;&#10;Описанието е генерирано автоматично"/>
                    <pic:cNvPicPr/>
                  </pic:nvPicPr>
                  <pic:blipFill>
                    <a:blip r:embed="rId23"/>
                    <a:stretch>
                      <a:fillRect/>
                    </a:stretch>
                  </pic:blipFill>
                  <pic:spPr>
                    <a:xfrm>
                      <a:off x="0" y="0"/>
                      <a:ext cx="6626225" cy="2995295"/>
                    </a:xfrm>
                    <a:prstGeom prst="rect">
                      <a:avLst/>
                    </a:prstGeom>
                  </pic:spPr>
                </pic:pic>
              </a:graphicData>
            </a:graphic>
          </wp:inline>
        </w:drawing>
      </w:r>
    </w:p>
    <w:p w14:paraId="426AC33B" w14:textId="682EF0B9" w:rsidR="004D6C12" w:rsidRPr="00531D7E" w:rsidRDefault="004D6C12" w:rsidP="00EC56E7">
      <w:pPr>
        <w:pStyle w:val="Heading4"/>
        <w:rPr>
          <w:noProof/>
          <w:color w:val="8F400B"/>
          <w:sz w:val="32"/>
          <w:szCs w:val="32"/>
          <w:highlight w:val="green"/>
          <w:rPrChange w:id="419" w:author="Work" w:date="2024-06-15T11:43:00Z">
            <w:rPr>
              <w:noProof/>
              <w:color w:val="8F400B"/>
              <w:sz w:val="32"/>
              <w:szCs w:val="32"/>
            </w:rPr>
          </w:rPrChange>
        </w:rPr>
      </w:pPr>
      <w:r w:rsidRPr="00531D7E">
        <w:rPr>
          <w:highlight w:val="green"/>
          <w:rPrChange w:id="420" w:author="Work" w:date="2024-06-15T11:43:00Z">
            <w:rPr/>
          </w:rPrChange>
        </w:rPr>
        <w:t xml:space="preserve">Details Page </w:t>
      </w:r>
      <w:r w:rsidRPr="00531D7E">
        <w:rPr>
          <w:noProof/>
          <w:highlight w:val="green"/>
          <w:rPrChange w:id="421" w:author="Work" w:date="2024-06-15T11:43:00Z">
            <w:rPr>
              <w:noProof/>
            </w:rPr>
          </w:rPrChange>
        </w:rPr>
        <w:t>(</w:t>
      </w:r>
      <w:r w:rsidR="00C97DCE" w:rsidRPr="00531D7E">
        <w:rPr>
          <w:noProof/>
          <w:highlight w:val="green"/>
          <w:rPrChange w:id="422" w:author="Work" w:date="2024-06-15T11:43:00Z">
            <w:rPr>
              <w:noProof/>
            </w:rPr>
          </w:rPrChange>
        </w:rPr>
        <w:t>F</w:t>
      </w:r>
      <w:r w:rsidRPr="00531D7E">
        <w:rPr>
          <w:noProof/>
          <w:highlight w:val="green"/>
          <w:rPrChange w:id="423" w:author="Work" w:date="2024-06-15T11:43:00Z">
            <w:rPr>
              <w:noProof/>
            </w:rPr>
          </w:rPrChange>
        </w:rPr>
        <w:t>or logged in users and logged out users)</w:t>
      </w:r>
    </w:p>
    <w:p w14:paraId="14D09610" w14:textId="087EEB80" w:rsidR="004D6C12" w:rsidRDefault="004D6C12" w:rsidP="00357C76">
      <w:pPr>
        <w:rPr>
          <w:rStyle w:val="jlqj4b"/>
          <w:lang w:val="en"/>
        </w:rPr>
      </w:pPr>
      <w:r w:rsidRPr="00531D7E">
        <w:rPr>
          <w:rStyle w:val="jlqj4b"/>
          <w:highlight w:val="green"/>
          <w:lang w:val="en"/>
          <w:rPrChange w:id="424" w:author="Work" w:date="2024-06-15T11:43:00Z">
            <w:rPr>
              <w:rStyle w:val="jlqj4b"/>
              <w:lang w:val="en"/>
            </w:rPr>
          </w:rPrChange>
        </w:rPr>
        <w:t xml:space="preserve">All users should be able </w:t>
      </w:r>
      <w:r w:rsidRPr="00531D7E">
        <w:rPr>
          <w:rStyle w:val="jlqj4b"/>
          <w:b/>
          <w:highlight w:val="green"/>
          <w:lang w:val="en"/>
          <w:rPrChange w:id="425" w:author="Work" w:date="2024-06-15T11:43:00Z">
            <w:rPr>
              <w:rStyle w:val="jlqj4b"/>
              <w:b/>
              <w:lang w:val="en"/>
            </w:rPr>
          </w:rPrChange>
        </w:rPr>
        <w:t>to see</w:t>
      </w:r>
      <w:r w:rsidR="00164320" w:rsidRPr="00531D7E">
        <w:rPr>
          <w:rStyle w:val="jlqj4b"/>
          <w:b/>
          <w:highlight w:val="green"/>
          <w:lang w:val="en"/>
          <w:rPrChange w:id="426" w:author="Work" w:date="2024-06-15T11:43:00Z">
            <w:rPr>
              <w:rStyle w:val="jlqj4b"/>
              <w:b/>
              <w:lang w:val="en"/>
            </w:rPr>
          </w:rPrChange>
        </w:rPr>
        <w:t xml:space="preserve"> the</w:t>
      </w:r>
      <w:r w:rsidRPr="00531D7E">
        <w:rPr>
          <w:rStyle w:val="jlqj4b"/>
          <w:b/>
          <w:highlight w:val="green"/>
          <w:lang w:val="en"/>
          <w:rPrChange w:id="427" w:author="Work" w:date="2024-06-15T11:43:00Z">
            <w:rPr>
              <w:rStyle w:val="jlqj4b"/>
              <w:b/>
              <w:lang w:val="en"/>
            </w:rPr>
          </w:rPrChange>
        </w:rPr>
        <w:t xml:space="preserve"> details</w:t>
      </w:r>
      <w:r w:rsidR="00164320" w:rsidRPr="00531D7E">
        <w:rPr>
          <w:rStyle w:val="jlqj4b"/>
          <w:b/>
          <w:highlight w:val="green"/>
          <w:lang w:val="en"/>
          <w:rPrChange w:id="428" w:author="Work" w:date="2024-06-15T11:43:00Z">
            <w:rPr>
              <w:rStyle w:val="jlqj4b"/>
              <w:b/>
              <w:lang w:val="en"/>
            </w:rPr>
          </w:rPrChange>
        </w:rPr>
        <w:t xml:space="preserve"> about the courses</w:t>
      </w:r>
      <w:r w:rsidRPr="00531D7E">
        <w:rPr>
          <w:rStyle w:val="jlqj4b"/>
          <w:highlight w:val="green"/>
          <w:lang w:val="en"/>
          <w:rPrChange w:id="429" w:author="Work" w:date="2024-06-15T11:43:00Z">
            <w:rPr>
              <w:rStyle w:val="jlqj4b"/>
              <w:lang w:val="en"/>
            </w:rPr>
          </w:rPrChange>
        </w:rPr>
        <w:t>.</w:t>
      </w:r>
      <w:r w:rsidRPr="00531D7E">
        <w:rPr>
          <w:rStyle w:val="viiyi"/>
          <w:highlight w:val="green"/>
          <w:lang w:val="en"/>
          <w:rPrChange w:id="430" w:author="Work" w:date="2024-06-15T11:43:00Z">
            <w:rPr>
              <w:rStyle w:val="viiyi"/>
              <w:lang w:val="en"/>
            </w:rPr>
          </w:rPrChange>
        </w:rPr>
        <w:t xml:space="preserve"> </w:t>
      </w:r>
      <w:r w:rsidRPr="00531D7E">
        <w:rPr>
          <w:rStyle w:val="jlqj4b"/>
          <w:highlight w:val="green"/>
          <w:lang w:val="en"/>
          <w:rPrChange w:id="431" w:author="Work" w:date="2024-06-15T11:43:00Z">
            <w:rPr>
              <w:rStyle w:val="jlqj4b"/>
              <w:lang w:val="en"/>
            </w:rPr>
          </w:rPrChange>
        </w:rPr>
        <w:t xml:space="preserve">Clicking the </w:t>
      </w:r>
      <w:r w:rsidRPr="00531D7E">
        <w:rPr>
          <w:rStyle w:val="jlqj4b"/>
          <w:b/>
          <w:highlight w:val="green"/>
          <w:lang w:val="en"/>
          <w:rPrChange w:id="432" w:author="Work" w:date="2024-06-15T11:43:00Z">
            <w:rPr>
              <w:rStyle w:val="jlqj4b"/>
              <w:b/>
              <w:lang w:val="en"/>
            </w:rPr>
          </w:rPrChange>
        </w:rPr>
        <w:t>Details button</w:t>
      </w:r>
      <w:r w:rsidRPr="00531D7E">
        <w:rPr>
          <w:rStyle w:val="jlqj4b"/>
          <w:highlight w:val="green"/>
          <w:lang w:val="en"/>
          <w:rPrChange w:id="433" w:author="Work" w:date="2024-06-15T11:43:00Z">
            <w:rPr>
              <w:rStyle w:val="jlqj4b"/>
              <w:lang w:val="en"/>
            </w:rPr>
          </w:rPrChange>
        </w:rPr>
        <w:t xml:space="preserve"> </w:t>
      </w:r>
      <w:r w:rsidR="00985B5E" w:rsidRPr="00531D7E">
        <w:rPr>
          <w:rStyle w:val="jlqj4b"/>
          <w:highlight w:val="green"/>
          <w:lang w:val="en"/>
          <w:rPrChange w:id="434" w:author="Work" w:date="2024-06-15T11:43:00Z">
            <w:rPr>
              <w:rStyle w:val="jlqj4b"/>
              <w:lang w:val="en"/>
            </w:rPr>
          </w:rPrChange>
        </w:rPr>
        <w:t>o</w:t>
      </w:r>
      <w:r w:rsidRPr="00531D7E">
        <w:rPr>
          <w:rStyle w:val="jlqj4b"/>
          <w:highlight w:val="green"/>
          <w:lang w:val="en"/>
          <w:rPrChange w:id="435" w:author="Work" w:date="2024-06-15T11:43:00Z">
            <w:rPr>
              <w:rStyle w:val="jlqj4b"/>
              <w:lang w:val="en"/>
            </w:rPr>
          </w:rPrChange>
        </w:rPr>
        <w:t xml:space="preserve">n the </w:t>
      </w:r>
      <w:r w:rsidR="00C97DCE" w:rsidRPr="00531D7E">
        <w:rPr>
          <w:rStyle w:val="jlqj4b"/>
          <w:highlight w:val="green"/>
          <w:lang w:val="en"/>
          <w:rPrChange w:id="436" w:author="Work" w:date="2024-06-15T11:43:00Z">
            <w:rPr>
              <w:rStyle w:val="jlqj4b"/>
              <w:lang w:val="en"/>
            </w:rPr>
          </w:rPrChange>
        </w:rPr>
        <w:t>course</w:t>
      </w:r>
      <w:r w:rsidRPr="00531D7E">
        <w:rPr>
          <w:rStyle w:val="jlqj4b"/>
          <w:highlight w:val="green"/>
          <w:lang w:val="en"/>
          <w:rPrChange w:id="437" w:author="Work" w:date="2024-06-15T11:43:00Z">
            <w:rPr>
              <w:rStyle w:val="jlqj4b"/>
              <w:lang w:val="en"/>
            </w:rPr>
          </w:rPrChange>
        </w:rPr>
        <w:t xml:space="preserve"> card should display the details page</w:t>
      </w:r>
      <w:r w:rsidRPr="00ED48E0">
        <w:rPr>
          <w:rStyle w:val="jlqj4b"/>
          <w:highlight w:val="green"/>
          <w:lang w:val="en"/>
          <w:rPrChange w:id="438" w:author="Work" w:date="2024-06-15T12:10:00Z">
            <w:rPr>
              <w:rStyle w:val="jlqj4b"/>
              <w:lang w:val="en"/>
            </w:rPr>
          </w:rPrChange>
        </w:rPr>
        <w:t>.</w:t>
      </w:r>
      <w:r w:rsidRPr="00ED48E0">
        <w:rPr>
          <w:rStyle w:val="viiyi"/>
          <w:highlight w:val="green"/>
          <w:lang w:val="en"/>
          <w:rPrChange w:id="439" w:author="Work" w:date="2024-06-15T12:10:00Z">
            <w:rPr>
              <w:rStyle w:val="viiyi"/>
              <w:lang w:val="en"/>
            </w:rPr>
          </w:rPrChange>
        </w:rPr>
        <w:t xml:space="preserve"> </w:t>
      </w:r>
      <w:r w:rsidRPr="00ED48E0">
        <w:rPr>
          <w:rStyle w:val="jlqj4b"/>
          <w:highlight w:val="green"/>
          <w:lang w:val="en"/>
          <w:rPrChange w:id="440" w:author="Work" w:date="2024-06-15T12:10:00Z">
            <w:rPr>
              <w:rStyle w:val="jlqj4b"/>
              <w:lang w:val="en"/>
            </w:rPr>
          </w:rPrChange>
        </w:rPr>
        <w:t xml:space="preserve">If the currently registered user </w:t>
      </w:r>
      <w:r w:rsidRPr="00ED48E0">
        <w:rPr>
          <w:rStyle w:val="jlqj4b"/>
          <w:b/>
          <w:highlight w:val="green"/>
          <w:lang w:val="en"/>
          <w:rPrChange w:id="441" w:author="Work" w:date="2024-06-15T12:10:00Z">
            <w:rPr>
              <w:rStyle w:val="jlqj4b"/>
              <w:b/>
              <w:lang w:val="en"/>
            </w:rPr>
          </w:rPrChange>
        </w:rPr>
        <w:t>is the creator</w:t>
      </w:r>
      <w:r w:rsidRPr="00ED48E0">
        <w:rPr>
          <w:rStyle w:val="jlqj4b"/>
          <w:highlight w:val="green"/>
          <w:lang w:val="en"/>
          <w:rPrChange w:id="442" w:author="Work" w:date="2024-06-15T12:10:00Z">
            <w:rPr>
              <w:rStyle w:val="jlqj4b"/>
              <w:lang w:val="en"/>
            </w:rPr>
          </w:rPrChange>
        </w:rPr>
        <w:t xml:space="preserve"> of the </w:t>
      </w:r>
      <w:r w:rsidR="00C97DCE" w:rsidRPr="00ED48E0">
        <w:rPr>
          <w:rStyle w:val="jlqj4b"/>
          <w:highlight w:val="green"/>
          <w:lang w:val="en"/>
          <w:rPrChange w:id="443" w:author="Work" w:date="2024-06-15T12:10:00Z">
            <w:rPr>
              <w:rStyle w:val="jlqj4b"/>
              <w:lang w:val="en"/>
            </w:rPr>
          </w:rPrChange>
        </w:rPr>
        <w:t>course</w:t>
      </w:r>
      <w:r w:rsidR="00B20F0E" w:rsidRPr="00ED48E0">
        <w:rPr>
          <w:rStyle w:val="jlqj4b"/>
          <w:highlight w:val="green"/>
          <w:lang w:val="en"/>
          <w:rPrChange w:id="444" w:author="Work" w:date="2024-06-15T12:10:00Z">
            <w:rPr>
              <w:rStyle w:val="jlqj4b"/>
              <w:lang w:val="en"/>
            </w:rPr>
          </w:rPrChange>
        </w:rPr>
        <w:t xml:space="preserve"> </w:t>
      </w:r>
      <w:r w:rsidR="00C97DCE" w:rsidRPr="00ED48E0">
        <w:rPr>
          <w:rStyle w:val="jlqj4b"/>
          <w:highlight w:val="green"/>
          <w:lang w:val="en"/>
          <w:rPrChange w:id="445" w:author="Work" w:date="2024-06-15T12:10:00Z">
            <w:rPr>
              <w:rStyle w:val="jlqj4b"/>
              <w:lang w:val="en"/>
            </w:rPr>
          </w:rPrChange>
        </w:rPr>
        <w:t>offer</w:t>
      </w:r>
      <w:r w:rsidRPr="00ED48E0">
        <w:rPr>
          <w:rStyle w:val="jlqj4b"/>
          <w:highlight w:val="green"/>
          <w:lang w:val="en"/>
          <w:rPrChange w:id="446" w:author="Work" w:date="2024-06-15T12:10:00Z">
            <w:rPr>
              <w:rStyle w:val="jlqj4b"/>
              <w:lang w:val="en"/>
            </w:rPr>
          </w:rPrChange>
        </w:rPr>
        <w:t xml:space="preserve">, the </w:t>
      </w:r>
      <w:r w:rsidRPr="00ED48E0">
        <w:rPr>
          <w:rStyle w:val="jlqj4b"/>
          <w:b/>
          <w:highlight w:val="green"/>
          <w:lang w:val="en"/>
          <w:rPrChange w:id="447" w:author="Work" w:date="2024-06-15T12:10:00Z">
            <w:rPr>
              <w:rStyle w:val="jlqj4b"/>
              <w:b/>
              <w:lang w:val="en"/>
            </w:rPr>
          </w:rPrChange>
        </w:rPr>
        <w:t>Edit</w:t>
      </w:r>
      <w:r w:rsidRPr="00ED48E0">
        <w:rPr>
          <w:rStyle w:val="jlqj4b"/>
          <w:highlight w:val="green"/>
          <w:lang w:val="en"/>
          <w:rPrChange w:id="448" w:author="Work" w:date="2024-06-15T12:10:00Z">
            <w:rPr>
              <w:rStyle w:val="jlqj4b"/>
              <w:lang w:val="en"/>
            </w:rPr>
          </w:rPrChange>
        </w:rPr>
        <w:t xml:space="preserve"> and </w:t>
      </w:r>
      <w:r w:rsidRPr="00ED48E0">
        <w:rPr>
          <w:rStyle w:val="jlqj4b"/>
          <w:b/>
          <w:highlight w:val="green"/>
          <w:lang w:val="en"/>
          <w:rPrChange w:id="449" w:author="Work" w:date="2024-06-15T12:10:00Z">
            <w:rPr>
              <w:rStyle w:val="jlqj4b"/>
              <w:b/>
              <w:lang w:val="en"/>
            </w:rPr>
          </w:rPrChange>
        </w:rPr>
        <w:t>Delete</w:t>
      </w:r>
      <w:r w:rsidRPr="00ED48E0">
        <w:rPr>
          <w:rStyle w:val="jlqj4b"/>
          <w:highlight w:val="green"/>
          <w:lang w:val="en"/>
          <w:rPrChange w:id="450" w:author="Work" w:date="2024-06-15T12:10:00Z">
            <w:rPr>
              <w:rStyle w:val="jlqj4b"/>
              <w:lang w:val="en"/>
            </w:rPr>
          </w:rPrChange>
        </w:rPr>
        <w:t xml:space="preserve"> buttons should be displayed</w:t>
      </w:r>
      <w:r w:rsidR="00985B5E" w:rsidRPr="00ED48E0">
        <w:rPr>
          <w:rStyle w:val="jlqj4b"/>
          <w:highlight w:val="green"/>
          <w:lang w:val="en"/>
          <w:rPrChange w:id="451" w:author="Work" w:date="2024-06-15T12:10:00Z">
            <w:rPr>
              <w:rStyle w:val="jlqj4b"/>
              <w:lang w:val="en"/>
            </w:rPr>
          </w:rPrChange>
        </w:rPr>
        <w:t>. O</w:t>
      </w:r>
      <w:r w:rsidRPr="00ED48E0">
        <w:rPr>
          <w:rStyle w:val="jlqj4b"/>
          <w:highlight w:val="green"/>
          <w:lang w:val="en"/>
          <w:rPrChange w:id="452" w:author="Work" w:date="2024-06-15T12:10:00Z">
            <w:rPr>
              <w:rStyle w:val="jlqj4b"/>
              <w:lang w:val="en"/>
            </w:rPr>
          </w:rPrChange>
        </w:rPr>
        <w:t>therwise</w:t>
      </w:r>
      <w:r w:rsidR="00985B5E" w:rsidRPr="00ED48E0">
        <w:rPr>
          <w:rStyle w:val="jlqj4b"/>
          <w:highlight w:val="green"/>
          <w:lang w:val="en"/>
          <w:rPrChange w:id="453" w:author="Work" w:date="2024-06-15T12:10:00Z">
            <w:rPr>
              <w:rStyle w:val="jlqj4b"/>
              <w:lang w:val="en"/>
            </w:rPr>
          </w:rPrChange>
        </w:rPr>
        <w:t>,</w:t>
      </w:r>
      <w:r w:rsidRPr="00ED48E0">
        <w:rPr>
          <w:rStyle w:val="jlqj4b"/>
          <w:highlight w:val="green"/>
          <w:lang w:val="en"/>
          <w:rPrChange w:id="454" w:author="Work" w:date="2024-06-15T12:10:00Z">
            <w:rPr>
              <w:rStyle w:val="jlqj4b"/>
              <w:lang w:val="en"/>
            </w:rPr>
          </w:rPrChange>
        </w:rPr>
        <w:t xml:space="preserve"> they </w:t>
      </w:r>
      <w:r w:rsidRPr="00ED48E0">
        <w:rPr>
          <w:rStyle w:val="jlqj4b"/>
          <w:b/>
          <w:highlight w:val="green"/>
          <w:lang w:val="en"/>
          <w:rPrChange w:id="455" w:author="Work" w:date="2024-06-15T12:10:00Z">
            <w:rPr>
              <w:rStyle w:val="jlqj4b"/>
              <w:b/>
              <w:lang w:val="en"/>
            </w:rPr>
          </w:rPrChange>
        </w:rPr>
        <w:t>should not be available</w:t>
      </w:r>
      <w:r w:rsidRPr="00ED48E0">
        <w:rPr>
          <w:rStyle w:val="jlqj4b"/>
          <w:highlight w:val="green"/>
          <w:lang w:val="en"/>
          <w:rPrChange w:id="456" w:author="Work" w:date="2024-06-15T12:10:00Z">
            <w:rPr>
              <w:rStyle w:val="jlqj4b"/>
              <w:lang w:val="en"/>
            </w:rPr>
          </w:rPrChange>
        </w:rPr>
        <w:t>.</w:t>
      </w:r>
    </w:p>
    <w:p w14:paraId="21199F4F" w14:textId="00B3A8BA" w:rsidR="004D6C12" w:rsidRPr="00A94C93" w:rsidRDefault="00D54664" w:rsidP="004D6C12">
      <w:pPr>
        <w:rPr>
          <w:rFonts w:cstheme="minorHAnsi"/>
        </w:rPr>
      </w:pPr>
      <w:r>
        <w:rPr>
          <w:rFonts w:cstheme="minorHAnsi"/>
        </w:rPr>
        <w:t xml:space="preserve">Information about the </w:t>
      </w:r>
      <w:r w:rsidR="00C97DCE">
        <w:rPr>
          <w:rFonts w:cstheme="minorHAnsi"/>
        </w:rPr>
        <w:t>course</w:t>
      </w:r>
      <w:r w:rsidR="004D6C12" w:rsidRPr="00A94C93">
        <w:rPr>
          <w:rFonts w:cstheme="minorHAnsi"/>
        </w:rPr>
        <w:t>:</w:t>
      </w:r>
    </w:p>
    <w:p w14:paraId="6F0155B7" w14:textId="7371ACE1" w:rsidR="00FB1B9A" w:rsidRDefault="00B20F0E" w:rsidP="004D6C12">
      <w:pPr>
        <w:pStyle w:val="ListParagraph"/>
        <w:numPr>
          <w:ilvl w:val="0"/>
          <w:numId w:val="48"/>
        </w:numPr>
        <w:rPr>
          <w:rFonts w:cstheme="minorHAnsi"/>
          <w:b/>
        </w:rPr>
      </w:pPr>
      <w:r>
        <w:rPr>
          <w:rFonts w:cstheme="minorHAnsi"/>
          <w:b/>
        </w:rPr>
        <w:t>Title</w:t>
      </w:r>
    </w:p>
    <w:p w14:paraId="5B7256FF" w14:textId="097D24C4" w:rsidR="00985B5E" w:rsidRDefault="00C97DCE" w:rsidP="004D6C12">
      <w:pPr>
        <w:pStyle w:val="ListParagraph"/>
        <w:numPr>
          <w:ilvl w:val="0"/>
          <w:numId w:val="48"/>
        </w:numPr>
        <w:rPr>
          <w:rFonts w:cstheme="minorHAnsi"/>
          <w:b/>
        </w:rPr>
      </w:pPr>
      <w:r>
        <w:rPr>
          <w:rFonts w:cstheme="minorHAnsi"/>
          <w:b/>
        </w:rPr>
        <w:t>Type</w:t>
      </w:r>
    </w:p>
    <w:p w14:paraId="063C0E05" w14:textId="098B6A07" w:rsidR="0071319F" w:rsidRDefault="0071319F" w:rsidP="004D6C12">
      <w:pPr>
        <w:pStyle w:val="ListParagraph"/>
        <w:numPr>
          <w:ilvl w:val="0"/>
          <w:numId w:val="48"/>
        </w:numPr>
        <w:rPr>
          <w:rFonts w:cstheme="minorHAnsi"/>
          <w:b/>
        </w:rPr>
      </w:pPr>
      <w:r>
        <w:rPr>
          <w:rFonts w:cstheme="minorHAnsi"/>
          <w:b/>
        </w:rPr>
        <w:t>Certificate</w:t>
      </w:r>
    </w:p>
    <w:p w14:paraId="2540E942" w14:textId="7560C869" w:rsidR="0071319F" w:rsidRPr="0071319F" w:rsidRDefault="0071319F" w:rsidP="0071319F">
      <w:pPr>
        <w:pStyle w:val="ListParagraph"/>
        <w:numPr>
          <w:ilvl w:val="0"/>
          <w:numId w:val="48"/>
        </w:numPr>
        <w:rPr>
          <w:rFonts w:cstheme="minorHAnsi"/>
          <w:b/>
        </w:rPr>
      </w:pPr>
      <w:r>
        <w:rPr>
          <w:rFonts w:cstheme="minorHAnsi"/>
          <w:b/>
        </w:rPr>
        <w:t>Price</w:t>
      </w:r>
    </w:p>
    <w:p w14:paraId="6794E7CA" w14:textId="75A86B2D" w:rsidR="00985B5E" w:rsidRDefault="00B20F0E" w:rsidP="004D6C12">
      <w:pPr>
        <w:pStyle w:val="ListParagraph"/>
        <w:numPr>
          <w:ilvl w:val="0"/>
          <w:numId w:val="48"/>
        </w:numPr>
        <w:rPr>
          <w:rFonts w:cstheme="minorHAnsi"/>
          <w:b/>
        </w:rPr>
      </w:pPr>
      <w:r>
        <w:rPr>
          <w:rFonts w:cstheme="minorHAnsi"/>
          <w:b/>
        </w:rPr>
        <w:t>Email of the creator</w:t>
      </w:r>
    </w:p>
    <w:p w14:paraId="5924A3D8" w14:textId="623B321E" w:rsidR="00335B7E" w:rsidRDefault="00335B7E" w:rsidP="004D6C12">
      <w:pPr>
        <w:pStyle w:val="ListParagraph"/>
        <w:numPr>
          <w:ilvl w:val="0"/>
          <w:numId w:val="48"/>
        </w:numPr>
        <w:rPr>
          <w:rFonts w:cstheme="minorHAnsi"/>
          <w:b/>
        </w:rPr>
      </w:pPr>
      <w:r>
        <w:rPr>
          <w:rFonts w:cstheme="minorHAnsi"/>
          <w:b/>
        </w:rPr>
        <w:t xml:space="preserve">People </w:t>
      </w:r>
      <w:r w:rsidR="00164320">
        <w:rPr>
          <w:rFonts w:cstheme="minorHAnsi"/>
          <w:b/>
        </w:rPr>
        <w:t xml:space="preserve">who have </w:t>
      </w:r>
      <w:r w:rsidR="00C97DCE">
        <w:rPr>
          <w:rFonts w:cstheme="minorHAnsi"/>
          <w:b/>
        </w:rPr>
        <w:t>sign</w:t>
      </w:r>
      <w:r w:rsidR="00164320">
        <w:rPr>
          <w:rFonts w:cstheme="minorHAnsi"/>
          <w:b/>
        </w:rPr>
        <w:t>ed</w:t>
      </w:r>
      <w:r w:rsidR="00C97DCE">
        <w:rPr>
          <w:rFonts w:cstheme="minorHAnsi"/>
          <w:b/>
        </w:rPr>
        <w:t xml:space="preserve"> up for</w:t>
      </w:r>
      <w:r>
        <w:rPr>
          <w:rFonts w:cstheme="minorHAnsi"/>
          <w:b/>
        </w:rPr>
        <w:t xml:space="preserve"> this </w:t>
      </w:r>
      <w:r w:rsidR="00C97DCE">
        <w:rPr>
          <w:rFonts w:cstheme="minorHAnsi"/>
          <w:b/>
        </w:rPr>
        <w:t>course</w:t>
      </w:r>
      <w:r>
        <w:rPr>
          <w:rFonts w:cstheme="minorHAnsi"/>
          <w:b/>
        </w:rPr>
        <w:t>:</w:t>
      </w:r>
    </w:p>
    <w:p w14:paraId="44B8A546" w14:textId="01731E6B" w:rsidR="00335B7E" w:rsidRPr="00335B7E" w:rsidRDefault="00335B7E" w:rsidP="00335B7E">
      <w:pPr>
        <w:pStyle w:val="ListParagraph"/>
        <w:numPr>
          <w:ilvl w:val="1"/>
          <w:numId w:val="48"/>
        </w:numPr>
        <w:rPr>
          <w:rFonts w:cstheme="minorHAnsi"/>
          <w:b/>
        </w:rPr>
      </w:pPr>
      <w:r>
        <w:rPr>
          <w:rFonts w:cstheme="minorHAnsi"/>
          <w:bCs/>
        </w:rPr>
        <w:t xml:space="preserve">If any, separate their </w:t>
      </w:r>
      <w:r w:rsidR="004E17D4">
        <w:rPr>
          <w:rFonts w:cstheme="minorHAnsi"/>
          <w:bCs/>
        </w:rPr>
        <w:t>usernames</w:t>
      </w:r>
      <w:r>
        <w:rPr>
          <w:rFonts w:cstheme="minorHAnsi"/>
          <w:bCs/>
        </w:rPr>
        <w:t xml:space="preserve"> with comma and space </w:t>
      </w:r>
      <w:r w:rsidRPr="005841E3">
        <w:rPr>
          <w:rFonts w:cstheme="minorHAnsi"/>
          <w:b/>
        </w:rPr>
        <w:t>", "</w:t>
      </w:r>
    </w:p>
    <w:p w14:paraId="7B2D7F4D" w14:textId="05FE28B4" w:rsidR="00335B7E" w:rsidRDefault="00335B7E" w:rsidP="00335B7E">
      <w:pPr>
        <w:pStyle w:val="ListParagraph"/>
        <w:numPr>
          <w:ilvl w:val="1"/>
          <w:numId w:val="48"/>
        </w:numPr>
        <w:rPr>
          <w:rFonts w:cstheme="minorHAnsi"/>
          <w:b/>
        </w:rPr>
      </w:pPr>
      <w:r>
        <w:rPr>
          <w:rFonts w:cstheme="minorHAnsi"/>
          <w:bCs/>
        </w:rPr>
        <w:t xml:space="preserve">If </w:t>
      </w:r>
      <w:r w:rsidRPr="005841E3">
        <w:rPr>
          <w:rFonts w:cstheme="minorHAnsi"/>
          <w:b/>
        </w:rPr>
        <w:t>not</w:t>
      </w:r>
      <w:r>
        <w:rPr>
          <w:rFonts w:cstheme="minorHAnsi"/>
          <w:bCs/>
        </w:rPr>
        <w:t xml:space="preserve">, display </w:t>
      </w:r>
      <w:r w:rsidRPr="005841E3">
        <w:rPr>
          <w:rFonts w:cstheme="minorHAnsi"/>
          <w:b/>
        </w:rPr>
        <w:t>"</w:t>
      </w:r>
      <w:r w:rsidR="00164320">
        <w:rPr>
          <w:rFonts w:cstheme="minorHAnsi"/>
          <w:b/>
        </w:rPr>
        <w:t>Nobody has signed in for this course yet</w:t>
      </w:r>
      <w:r w:rsidR="00B253E5">
        <w:rPr>
          <w:rFonts w:cstheme="minorHAnsi"/>
          <w:b/>
        </w:rPr>
        <w:t>"</w:t>
      </w:r>
    </w:p>
    <w:p w14:paraId="0B22BF7F" w14:textId="1D4EA8DA" w:rsidR="00985B5E" w:rsidRPr="00FB1B9A" w:rsidRDefault="00C97DCE" w:rsidP="004D6C12">
      <w:pPr>
        <w:pStyle w:val="ListParagraph"/>
        <w:numPr>
          <w:ilvl w:val="0"/>
          <w:numId w:val="48"/>
        </w:numPr>
        <w:rPr>
          <w:rFonts w:cstheme="minorHAnsi"/>
          <w:b/>
        </w:rPr>
      </w:pPr>
      <w:r>
        <w:rPr>
          <w:rFonts w:cstheme="minorHAnsi"/>
          <w:b/>
        </w:rPr>
        <w:t>Description</w:t>
      </w:r>
    </w:p>
    <w:p w14:paraId="00873807" w14:textId="783683D8" w:rsidR="00AE62F0" w:rsidRPr="00985B5E" w:rsidRDefault="004D6C12" w:rsidP="00AE62F0">
      <w:pPr>
        <w:pStyle w:val="ListParagraph"/>
        <w:numPr>
          <w:ilvl w:val="0"/>
          <w:numId w:val="4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5E7D1578" w14:textId="1BFEE068" w:rsidR="00FB1B9A" w:rsidRPr="008D3689" w:rsidRDefault="00FB1B9A" w:rsidP="00FB1B9A">
      <w:pPr>
        <w:pStyle w:val="Heading4"/>
        <w:rPr>
          <w:rFonts w:cstheme="minorHAnsi"/>
          <w:highlight w:val="green"/>
          <w:rPrChange w:id="457" w:author="Work" w:date="2024-06-15T14:24:00Z">
            <w:rPr>
              <w:rFonts w:cstheme="minorHAnsi"/>
            </w:rPr>
          </w:rPrChange>
        </w:rPr>
      </w:pPr>
      <w:r w:rsidRPr="008D3689">
        <w:rPr>
          <w:rFonts w:cstheme="minorHAnsi"/>
          <w:highlight w:val="green"/>
          <w:rPrChange w:id="458" w:author="Work" w:date="2024-06-15T14:24:00Z">
            <w:rPr>
              <w:rFonts w:cstheme="minorHAnsi"/>
            </w:rPr>
          </w:rPrChange>
        </w:rPr>
        <w:t>Details</w:t>
      </w:r>
      <w:r w:rsidR="00015FE2" w:rsidRPr="008D3689">
        <w:rPr>
          <w:rFonts w:cstheme="minorHAnsi"/>
          <w:highlight w:val="green"/>
          <w:rPrChange w:id="459" w:author="Work" w:date="2024-06-15T14:24:00Z">
            <w:rPr>
              <w:rFonts w:cstheme="minorHAnsi"/>
            </w:rPr>
          </w:rPrChange>
        </w:rPr>
        <w:t xml:space="preserve"> Page</w:t>
      </w:r>
      <w:r w:rsidRPr="008D3689">
        <w:rPr>
          <w:rFonts w:cstheme="minorHAnsi"/>
          <w:highlight w:val="green"/>
          <w:rPrChange w:id="460" w:author="Work" w:date="2024-06-15T14:24:00Z">
            <w:rPr>
              <w:rFonts w:cstheme="minorHAnsi"/>
            </w:rPr>
          </w:rPrChange>
        </w:rPr>
        <w:t xml:space="preserve"> (</w:t>
      </w:r>
      <w:r w:rsidR="00082619" w:rsidRPr="008D3689">
        <w:rPr>
          <w:rFonts w:cstheme="minorHAnsi"/>
          <w:highlight w:val="green"/>
          <w:rPrChange w:id="461" w:author="Work" w:date="2024-06-15T14:24:00Z">
            <w:rPr>
              <w:rFonts w:cstheme="minorHAnsi"/>
            </w:rPr>
          </w:rPrChange>
        </w:rPr>
        <w:t>L</w:t>
      </w:r>
      <w:r w:rsidRPr="008D3689">
        <w:rPr>
          <w:rFonts w:cstheme="minorHAnsi"/>
          <w:highlight w:val="green"/>
          <w:rPrChange w:id="462" w:author="Work" w:date="2024-06-15T14:24:00Z">
            <w:rPr>
              <w:rFonts w:cstheme="minorHAnsi"/>
            </w:rPr>
          </w:rPrChange>
        </w:rPr>
        <w:t>ogged out users)</w:t>
      </w:r>
    </w:p>
    <w:p w14:paraId="7FAD8DE2" w14:textId="13B001BD" w:rsidR="00E83C82" w:rsidRDefault="0063069C" w:rsidP="00E83C82">
      <w:pPr>
        <w:rPr>
          <w:rStyle w:val="jlqj4b"/>
          <w:lang w:val="bg-BG"/>
        </w:rPr>
      </w:pPr>
      <w:r w:rsidRPr="008D3689">
        <w:rPr>
          <w:rStyle w:val="jlqj4b"/>
          <w:highlight w:val="green"/>
          <w:lang w:val="en"/>
          <w:rPrChange w:id="463" w:author="Work" w:date="2024-06-15T14:24:00Z">
            <w:rPr>
              <w:rStyle w:val="jlqj4b"/>
              <w:lang w:val="en"/>
            </w:rPr>
          </w:rPrChange>
        </w:rPr>
        <w:t>If the</w:t>
      </w:r>
      <w:r w:rsidR="00164320" w:rsidRPr="008D3689">
        <w:rPr>
          <w:rStyle w:val="jlqj4b"/>
          <w:highlight w:val="green"/>
          <w:lang w:val="bg-BG"/>
          <w:rPrChange w:id="464" w:author="Work" w:date="2024-06-15T14:24:00Z">
            <w:rPr>
              <w:rStyle w:val="jlqj4b"/>
              <w:lang w:val="bg-BG"/>
            </w:rPr>
          </w:rPrChange>
        </w:rPr>
        <w:t xml:space="preserve"> </w:t>
      </w:r>
      <w:r w:rsidR="00164320" w:rsidRPr="008D3689">
        <w:rPr>
          <w:rStyle w:val="jlqj4b"/>
          <w:highlight w:val="green"/>
          <w:rPrChange w:id="465" w:author="Work" w:date="2024-06-15T14:24:00Z">
            <w:rPr>
              <w:rStyle w:val="jlqj4b"/>
            </w:rPr>
          </w:rPrChange>
        </w:rPr>
        <w:t>user has not</w:t>
      </w:r>
      <w:r w:rsidRPr="008D3689">
        <w:rPr>
          <w:rStyle w:val="jlqj4b"/>
          <w:b/>
          <w:highlight w:val="green"/>
          <w:lang w:val="en"/>
          <w:rPrChange w:id="466" w:author="Work" w:date="2024-06-15T14:24:00Z">
            <w:rPr>
              <w:rStyle w:val="jlqj4b"/>
              <w:b/>
              <w:lang w:val="en"/>
            </w:rPr>
          </w:rPrChange>
        </w:rPr>
        <w:t xml:space="preserve"> logged</w:t>
      </w:r>
      <w:r w:rsidR="00164320" w:rsidRPr="008D3689">
        <w:rPr>
          <w:rStyle w:val="jlqj4b"/>
          <w:b/>
          <w:highlight w:val="green"/>
          <w:lang w:val="en"/>
          <w:rPrChange w:id="467" w:author="Work" w:date="2024-06-15T14:24:00Z">
            <w:rPr>
              <w:rStyle w:val="jlqj4b"/>
              <w:b/>
              <w:lang w:val="en"/>
            </w:rPr>
          </w:rPrChange>
        </w:rPr>
        <w:t xml:space="preserve"> </w:t>
      </w:r>
      <w:r w:rsidRPr="008D3689">
        <w:rPr>
          <w:rStyle w:val="jlqj4b"/>
          <w:b/>
          <w:bCs/>
          <w:highlight w:val="green"/>
          <w:lang w:val="en"/>
          <w:rPrChange w:id="468" w:author="Work" w:date="2024-06-15T14:24:00Z">
            <w:rPr>
              <w:rStyle w:val="jlqj4b"/>
              <w:b/>
              <w:bCs/>
              <w:lang w:val="en"/>
            </w:rPr>
          </w:rPrChange>
        </w:rPr>
        <w:t>in</w:t>
      </w:r>
      <w:r w:rsidR="00E83C82" w:rsidRPr="008D3689">
        <w:rPr>
          <w:rStyle w:val="jlqj4b"/>
          <w:highlight w:val="green"/>
          <w:lang w:val="en"/>
          <w:rPrChange w:id="469" w:author="Work" w:date="2024-06-15T14:24:00Z">
            <w:rPr>
              <w:rStyle w:val="jlqj4b"/>
              <w:lang w:val="en"/>
            </w:rPr>
          </w:rPrChange>
        </w:rPr>
        <w:t xml:space="preserve">, </w:t>
      </w:r>
      <w:r w:rsidR="00E83C82" w:rsidRPr="008D3689">
        <w:rPr>
          <w:rStyle w:val="jlqj4b"/>
          <w:b/>
          <w:highlight w:val="green"/>
          <w:lang w:val="en"/>
          <w:rPrChange w:id="470" w:author="Work" w:date="2024-06-15T14:24:00Z">
            <w:rPr>
              <w:rStyle w:val="jlqj4b"/>
              <w:b/>
              <w:lang w:val="en"/>
            </w:rPr>
          </w:rPrChange>
        </w:rPr>
        <w:t>no buttons</w:t>
      </w:r>
      <w:r w:rsidR="00E83C82" w:rsidRPr="008D3689">
        <w:rPr>
          <w:rStyle w:val="jlqj4b"/>
          <w:highlight w:val="green"/>
          <w:lang w:val="en"/>
          <w:rPrChange w:id="471" w:author="Work" w:date="2024-06-15T14:24:00Z">
            <w:rPr>
              <w:rStyle w:val="jlqj4b"/>
              <w:lang w:val="en"/>
            </w:rPr>
          </w:rPrChange>
        </w:rPr>
        <w:t xml:space="preserve"> should be displayed</w:t>
      </w:r>
      <w:r w:rsidR="00E83C82" w:rsidRPr="008D3689">
        <w:rPr>
          <w:rStyle w:val="jlqj4b"/>
          <w:highlight w:val="green"/>
          <w:lang w:val="bg-BG"/>
          <w:rPrChange w:id="472" w:author="Work" w:date="2024-06-15T14:24:00Z">
            <w:rPr>
              <w:rStyle w:val="jlqj4b"/>
              <w:lang w:val="bg-BG"/>
            </w:rPr>
          </w:rPrChange>
        </w:rPr>
        <w:t>.</w:t>
      </w:r>
    </w:p>
    <w:p w14:paraId="402914FB" w14:textId="42486900" w:rsidR="00640BE4" w:rsidRDefault="00FD32F3" w:rsidP="00E83C82">
      <w:pPr>
        <w:rPr>
          <w:rStyle w:val="jlqj4b"/>
          <w:lang w:val="bg-BG"/>
        </w:rPr>
      </w:pPr>
      <w:r w:rsidRPr="00FD32F3">
        <w:rPr>
          <w:rStyle w:val="jlqj4b"/>
          <w:noProof/>
        </w:rPr>
        <w:lastRenderedPageBreak/>
        <w:drawing>
          <wp:inline distT="0" distB="0" distL="0" distR="0" wp14:anchorId="6EF0FA43" wp14:editId="7E9213F9">
            <wp:extent cx="6626225" cy="3050540"/>
            <wp:effectExtent l="0" t="0" r="3175" b="0"/>
            <wp:docPr id="1847516220" name="Картина 1" descr="Картина, която съдържа текст, екранна снимка, софтуер,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16220" name="Картина 1" descr="Картина, която съдържа текст, екранна снимка, софтуер, Уебсайт&#10;&#10;Описанието е генерирано автоматично"/>
                    <pic:cNvPicPr/>
                  </pic:nvPicPr>
                  <pic:blipFill>
                    <a:blip r:embed="rId24"/>
                    <a:stretch>
                      <a:fillRect/>
                    </a:stretch>
                  </pic:blipFill>
                  <pic:spPr>
                    <a:xfrm>
                      <a:off x="0" y="0"/>
                      <a:ext cx="6626225" cy="3050540"/>
                    </a:xfrm>
                    <a:prstGeom prst="rect">
                      <a:avLst/>
                    </a:prstGeom>
                  </pic:spPr>
                </pic:pic>
              </a:graphicData>
            </a:graphic>
          </wp:inline>
        </w:drawing>
      </w:r>
    </w:p>
    <w:p w14:paraId="283BE9D8" w14:textId="5B5082BB" w:rsidR="00E83C82" w:rsidRPr="008D3689" w:rsidRDefault="00E83C82" w:rsidP="00E83C82">
      <w:pPr>
        <w:pStyle w:val="Heading4"/>
        <w:rPr>
          <w:rFonts w:cstheme="minorHAnsi"/>
          <w:highlight w:val="green"/>
          <w:rPrChange w:id="473" w:author="Work" w:date="2024-06-15T14:24:00Z">
            <w:rPr>
              <w:rFonts w:cstheme="minorHAnsi"/>
            </w:rPr>
          </w:rPrChange>
        </w:rPr>
      </w:pPr>
      <w:r w:rsidRPr="008D3689">
        <w:rPr>
          <w:rFonts w:cstheme="minorHAnsi"/>
          <w:highlight w:val="green"/>
          <w:rPrChange w:id="474" w:author="Work" w:date="2024-06-15T14:24:00Z">
            <w:rPr>
              <w:rFonts w:cstheme="minorHAnsi"/>
            </w:rPr>
          </w:rPrChange>
        </w:rPr>
        <w:t>Details</w:t>
      </w:r>
      <w:r w:rsidR="00015FE2" w:rsidRPr="008D3689">
        <w:rPr>
          <w:rFonts w:cstheme="minorHAnsi"/>
          <w:highlight w:val="green"/>
          <w:rPrChange w:id="475" w:author="Work" w:date="2024-06-15T14:24:00Z">
            <w:rPr>
              <w:rFonts w:cstheme="minorHAnsi"/>
            </w:rPr>
          </w:rPrChange>
        </w:rPr>
        <w:t xml:space="preserve"> Page</w:t>
      </w:r>
      <w:r w:rsidRPr="008D3689">
        <w:rPr>
          <w:rFonts w:cstheme="minorHAnsi"/>
          <w:highlight w:val="green"/>
          <w:rPrChange w:id="476" w:author="Work" w:date="2024-06-15T14:24:00Z">
            <w:rPr>
              <w:rFonts w:cstheme="minorHAnsi"/>
            </w:rPr>
          </w:rPrChange>
        </w:rPr>
        <w:t xml:space="preserve"> (</w:t>
      </w:r>
      <w:r w:rsidR="00D66DB1" w:rsidRPr="008D3689">
        <w:rPr>
          <w:rFonts w:cstheme="minorHAnsi"/>
          <w:highlight w:val="green"/>
          <w:rPrChange w:id="477" w:author="Work" w:date="2024-06-15T14:24:00Z">
            <w:rPr>
              <w:rFonts w:cstheme="minorHAnsi"/>
            </w:rPr>
          </w:rPrChange>
        </w:rPr>
        <w:t>L</w:t>
      </w:r>
      <w:r w:rsidRPr="008D3689">
        <w:rPr>
          <w:rFonts w:cstheme="minorHAnsi"/>
          <w:highlight w:val="green"/>
          <w:rPrChange w:id="478" w:author="Work" w:date="2024-06-15T14:24:00Z">
            <w:rPr>
              <w:rFonts w:cstheme="minorHAnsi"/>
            </w:rPr>
          </w:rPrChange>
        </w:rPr>
        <w:t>ogged in user</w:t>
      </w:r>
      <w:r w:rsidR="00836997" w:rsidRPr="008D3689">
        <w:rPr>
          <w:rFonts w:cstheme="minorHAnsi"/>
          <w:highlight w:val="green"/>
          <w:rPrChange w:id="479" w:author="Work" w:date="2024-06-15T14:24:00Z">
            <w:rPr>
              <w:rFonts w:cstheme="minorHAnsi"/>
            </w:rPr>
          </w:rPrChange>
        </w:rPr>
        <w:t xml:space="preserve"> and creator of the current </w:t>
      </w:r>
      <w:r w:rsidR="00D66DB1" w:rsidRPr="008D3689">
        <w:rPr>
          <w:rFonts w:cstheme="minorHAnsi"/>
          <w:highlight w:val="green"/>
          <w:rPrChange w:id="480" w:author="Work" w:date="2024-06-15T14:24:00Z">
            <w:rPr>
              <w:rFonts w:cstheme="minorHAnsi"/>
            </w:rPr>
          </w:rPrChange>
        </w:rPr>
        <w:t>course</w:t>
      </w:r>
      <w:r w:rsidRPr="008D3689">
        <w:rPr>
          <w:rFonts w:cstheme="minorHAnsi"/>
          <w:highlight w:val="green"/>
          <w:rPrChange w:id="481" w:author="Work" w:date="2024-06-15T14:24:00Z">
            <w:rPr>
              <w:rFonts w:cstheme="minorHAnsi"/>
            </w:rPr>
          </w:rPrChange>
        </w:rPr>
        <w:t>)</w:t>
      </w:r>
    </w:p>
    <w:p w14:paraId="54982E69" w14:textId="4E799810" w:rsidR="005D3F4B" w:rsidRPr="00985B5E" w:rsidRDefault="00811524" w:rsidP="00357C76">
      <w:pPr>
        <w:rPr>
          <w:rFonts w:eastAsiaTheme="majorEastAsia" w:cstheme="majorBidi"/>
          <w:b/>
          <w:iCs/>
          <w:color w:val="A34A0D"/>
          <w:sz w:val="28"/>
          <w:lang w:val="bg-BG"/>
        </w:rPr>
      </w:pPr>
      <w:r w:rsidRPr="008D3689">
        <w:rPr>
          <w:rStyle w:val="jlqj4b"/>
          <w:highlight w:val="green"/>
          <w:lang w:val="en"/>
          <w:rPrChange w:id="482" w:author="Work" w:date="2024-06-15T14:24:00Z">
            <w:rPr>
              <w:rStyle w:val="jlqj4b"/>
              <w:lang w:val="en"/>
            </w:rPr>
          </w:rPrChange>
        </w:rPr>
        <w:t xml:space="preserve">If the </w:t>
      </w:r>
      <w:r w:rsidRPr="008D3689">
        <w:rPr>
          <w:rStyle w:val="jlqj4b"/>
          <w:b/>
          <w:highlight w:val="green"/>
          <w:lang w:val="en"/>
          <w:rPrChange w:id="483" w:author="Work" w:date="2024-06-15T14:24:00Z">
            <w:rPr>
              <w:rStyle w:val="jlqj4b"/>
              <w:b/>
              <w:lang w:val="en"/>
            </w:rPr>
          </w:rPrChange>
        </w:rPr>
        <w:t xml:space="preserve">currently </w:t>
      </w:r>
      <w:r w:rsidR="0063069C" w:rsidRPr="008D3689">
        <w:rPr>
          <w:rFonts w:cstheme="minorHAnsi"/>
          <w:b/>
          <w:highlight w:val="green"/>
          <w:rPrChange w:id="484" w:author="Work" w:date="2024-06-15T14:24:00Z">
            <w:rPr>
              <w:rFonts w:cstheme="minorHAnsi"/>
              <w:b/>
            </w:rPr>
          </w:rPrChange>
        </w:rPr>
        <w:t>logged-in</w:t>
      </w:r>
      <w:r w:rsidR="0063069C" w:rsidRPr="008D3689">
        <w:rPr>
          <w:rFonts w:cstheme="minorHAnsi"/>
          <w:highlight w:val="green"/>
          <w:rPrChange w:id="485" w:author="Work" w:date="2024-06-15T14:24:00Z">
            <w:rPr>
              <w:rFonts w:cstheme="minorHAnsi"/>
            </w:rPr>
          </w:rPrChange>
        </w:rPr>
        <w:t xml:space="preserve"> </w:t>
      </w:r>
      <w:r w:rsidRPr="008D3689">
        <w:rPr>
          <w:rStyle w:val="jlqj4b"/>
          <w:highlight w:val="green"/>
          <w:lang w:val="en"/>
          <w:rPrChange w:id="486" w:author="Work" w:date="2024-06-15T14:24:00Z">
            <w:rPr>
              <w:rStyle w:val="jlqj4b"/>
              <w:lang w:val="en"/>
            </w:rPr>
          </w:rPrChange>
        </w:rPr>
        <w:t xml:space="preserve">user is the </w:t>
      </w:r>
      <w:r w:rsidRPr="008D3689">
        <w:rPr>
          <w:rStyle w:val="jlqj4b"/>
          <w:b/>
          <w:highlight w:val="green"/>
          <w:lang w:val="en"/>
          <w:rPrChange w:id="487" w:author="Work" w:date="2024-06-15T14:24:00Z">
            <w:rPr>
              <w:rStyle w:val="jlqj4b"/>
              <w:b/>
              <w:lang w:val="en"/>
            </w:rPr>
          </w:rPrChange>
        </w:rPr>
        <w:t>owner</w:t>
      </w:r>
      <w:r w:rsidRPr="008D3689">
        <w:rPr>
          <w:rStyle w:val="jlqj4b"/>
          <w:highlight w:val="green"/>
          <w:lang w:val="en"/>
          <w:rPrChange w:id="488" w:author="Work" w:date="2024-06-15T14:24:00Z">
            <w:rPr>
              <w:rStyle w:val="jlqj4b"/>
              <w:lang w:val="en"/>
            </w:rPr>
          </w:rPrChange>
        </w:rPr>
        <w:t xml:space="preserve"> (the user who </w:t>
      </w:r>
      <w:r w:rsidRPr="008D3689">
        <w:rPr>
          <w:rStyle w:val="jlqj4b"/>
          <w:b/>
          <w:highlight w:val="green"/>
          <w:lang w:val="en"/>
          <w:rPrChange w:id="489" w:author="Work" w:date="2024-06-15T14:24:00Z">
            <w:rPr>
              <w:rStyle w:val="jlqj4b"/>
              <w:b/>
              <w:lang w:val="en"/>
            </w:rPr>
          </w:rPrChange>
        </w:rPr>
        <w:t xml:space="preserve">created the </w:t>
      </w:r>
      <w:r w:rsidR="00D66DB1" w:rsidRPr="008D3689">
        <w:rPr>
          <w:rStyle w:val="jlqj4b"/>
          <w:b/>
          <w:highlight w:val="green"/>
          <w:lang w:val="en"/>
          <w:rPrChange w:id="490" w:author="Work" w:date="2024-06-15T14:24:00Z">
            <w:rPr>
              <w:rStyle w:val="jlqj4b"/>
              <w:b/>
              <w:lang w:val="en"/>
            </w:rPr>
          </w:rPrChange>
        </w:rPr>
        <w:t>course</w:t>
      </w:r>
      <w:r w:rsidRPr="008D3689">
        <w:rPr>
          <w:rStyle w:val="jlqj4b"/>
          <w:b/>
          <w:highlight w:val="green"/>
          <w:lang w:val="en"/>
          <w:rPrChange w:id="491" w:author="Work" w:date="2024-06-15T14:24:00Z">
            <w:rPr>
              <w:rStyle w:val="jlqj4b"/>
              <w:b/>
              <w:lang w:val="en"/>
            </w:rPr>
          </w:rPrChange>
        </w:rPr>
        <w:t xml:space="preserve"> </w:t>
      </w:r>
      <w:r w:rsidR="00D66DB1" w:rsidRPr="008D3689">
        <w:rPr>
          <w:rStyle w:val="jlqj4b"/>
          <w:b/>
          <w:highlight w:val="green"/>
          <w:lang w:val="en"/>
          <w:rPrChange w:id="492" w:author="Work" w:date="2024-06-15T14:24:00Z">
            <w:rPr>
              <w:rStyle w:val="jlqj4b"/>
              <w:b/>
              <w:lang w:val="en"/>
            </w:rPr>
          </w:rPrChange>
        </w:rPr>
        <w:t>offer</w:t>
      </w:r>
      <w:r w:rsidRPr="008D3689">
        <w:rPr>
          <w:rStyle w:val="jlqj4b"/>
          <w:highlight w:val="green"/>
          <w:lang w:val="en"/>
          <w:rPrChange w:id="493" w:author="Work" w:date="2024-06-15T14:24:00Z">
            <w:rPr>
              <w:rStyle w:val="jlqj4b"/>
              <w:lang w:val="en"/>
            </w:rPr>
          </w:rPrChange>
        </w:rPr>
        <w:t xml:space="preserve">), he should see the </w:t>
      </w:r>
      <w:r w:rsidRPr="008D3689">
        <w:rPr>
          <w:rStyle w:val="jlqj4b"/>
          <w:b/>
          <w:highlight w:val="green"/>
          <w:lang w:val="en"/>
          <w:rPrChange w:id="494" w:author="Work" w:date="2024-06-15T14:24:00Z">
            <w:rPr>
              <w:rStyle w:val="jlqj4b"/>
              <w:b/>
              <w:lang w:val="en"/>
            </w:rPr>
          </w:rPrChange>
        </w:rPr>
        <w:t>[Delete]</w:t>
      </w:r>
      <w:r w:rsidRPr="008D3689">
        <w:rPr>
          <w:rStyle w:val="jlqj4b"/>
          <w:highlight w:val="green"/>
          <w:lang w:val="en"/>
          <w:rPrChange w:id="495" w:author="Work" w:date="2024-06-15T14:24:00Z">
            <w:rPr>
              <w:rStyle w:val="jlqj4b"/>
              <w:lang w:val="en"/>
            </w:rPr>
          </w:rPrChange>
        </w:rPr>
        <w:t xml:space="preserve"> and </w:t>
      </w:r>
      <w:r w:rsidRPr="008D3689">
        <w:rPr>
          <w:rStyle w:val="jlqj4b"/>
          <w:b/>
          <w:highlight w:val="green"/>
          <w:lang w:val="en"/>
          <w:rPrChange w:id="496" w:author="Work" w:date="2024-06-15T14:24:00Z">
            <w:rPr>
              <w:rStyle w:val="jlqj4b"/>
              <w:b/>
              <w:lang w:val="en"/>
            </w:rPr>
          </w:rPrChange>
        </w:rPr>
        <w:t>[Edit]</w:t>
      </w:r>
      <w:r w:rsidRPr="008D3689">
        <w:rPr>
          <w:rStyle w:val="jlqj4b"/>
          <w:highlight w:val="green"/>
          <w:lang w:val="en"/>
          <w:rPrChange w:id="497" w:author="Work" w:date="2024-06-15T14:24:00Z">
            <w:rPr>
              <w:rStyle w:val="jlqj4b"/>
              <w:lang w:val="en"/>
            </w:rPr>
          </w:rPrChange>
        </w:rPr>
        <w:t xml:space="preserve"> buttons.</w:t>
      </w:r>
    </w:p>
    <w:p w14:paraId="4E1E6670" w14:textId="2434A92D" w:rsidR="005D3F4B" w:rsidRDefault="002067CE" w:rsidP="00357C76">
      <w:pPr>
        <w:rPr>
          <w:rFonts w:eastAsiaTheme="majorEastAsia" w:cstheme="majorBidi"/>
          <w:b/>
          <w:iCs/>
          <w:color w:val="A34A0D"/>
          <w:sz w:val="28"/>
          <w:u w:val="single"/>
        </w:rPr>
      </w:pPr>
      <w:r w:rsidRPr="002067CE">
        <w:rPr>
          <w:rFonts w:eastAsiaTheme="majorEastAsia" w:cstheme="majorBidi"/>
          <w:b/>
          <w:iCs/>
          <w:noProof/>
          <w:color w:val="A34A0D"/>
          <w:sz w:val="28"/>
          <w:u w:val="single"/>
        </w:rPr>
        <w:drawing>
          <wp:inline distT="0" distB="0" distL="0" distR="0" wp14:anchorId="134AF94B" wp14:editId="71BF93B2">
            <wp:extent cx="6626225" cy="3050540"/>
            <wp:effectExtent l="0" t="0" r="3175" b="0"/>
            <wp:docPr id="1010479454" name="Картина 1" descr="Картина, която съдържа текст, електроника,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9454" name="Картина 1" descr="Картина, която съдържа текст, електроника, екранна снимка, софтуер&#10;&#10;Описанието е генерирано автоматично"/>
                    <pic:cNvPicPr/>
                  </pic:nvPicPr>
                  <pic:blipFill>
                    <a:blip r:embed="rId25"/>
                    <a:stretch>
                      <a:fillRect/>
                    </a:stretch>
                  </pic:blipFill>
                  <pic:spPr>
                    <a:xfrm>
                      <a:off x="0" y="0"/>
                      <a:ext cx="6626225" cy="3050540"/>
                    </a:xfrm>
                    <a:prstGeom prst="rect">
                      <a:avLst/>
                    </a:prstGeom>
                  </pic:spPr>
                </pic:pic>
              </a:graphicData>
            </a:graphic>
          </wp:inline>
        </w:drawing>
      </w:r>
    </w:p>
    <w:p w14:paraId="7F4CAF06" w14:textId="5F6C3A3C" w:rsidR="006C561A" w:rsidRPr="008D3689" w:rsidRDefault="006C561A" w:rsidP="006C561A">
      <w:pPr>
        <w:pStyle w:val="Heading4"/>
        <w:rPr>
          <w:rFonts w:cstheme="minorHAnsi"/>
          <w:highlight w:val="green"/>
          <w:rPrChange w:id="498" w:author="Work" w:date="2024-06-15T14:33:00Z">
            <w:rPr>
              <w:rFonts w:cstheme="minorHAnsi"/>
            </w:rPr>
          </w:rPrChange>
        </w:rPr>
      </w:pPr>
      <w:r w:rsidRPr="008D3689">
        <w:rPr>
          <w:rFonts w:cstheme="minorHAnsi"/>
          <w:highlight w:val="green"/>
          <w:rPrChange w:id="499" w:author="Work" w:date="2024-06-15T14:33:00Z">
            <w:rPr>
              <w:rFonts w:cstheme="minorHAnsi"/>
            </w:rPr>
          </w:rPrChange>
        </w:rPr>
        <w:t xml:space="preserve">Details </w:t>
      </w:r>
      <w:r w:rsidR="00015FE2" w:rsidRPr="008D3689">
        <w:rPr>
          <w:rFonts w:cstheme="minorHAnsi"/>
          <w:highlight w:val="green"/>
          <w:rPrChange w:id="500" w:author="Work" w:date="2024-06-15T14:33:00Z">
            <w:rPr>
              <w:rFonts w:cstheme="minorHAnsi"/>
            </w:rPr>
          </w:rPrChange>
        </w:rPr>
        <w:t>Page</w:t>
      </w:r>
      <w:r w:rsidR="00CA0FF9" w:rsidRPr="008D3689">
        <w:rPr>
          <w:rFonts w:cstheme="minorHAnsi"/>
          <w:highlight w:val="green"/>
          <w:rPrChange w:id="501" w:author="Work" w:date="2024-06-15T14:33:00Z">
            <w:rPr>
              <w:rFonts w:cstheme="minorHAnsi"/>
            </w:rPr>
          </w:rPrChange>
        </w:rPr>
        <w:t xml:space="preserve"> </w:t>
      </w:r>
      <w:r w:rsidRPr="008D3689">
        <w:rPr>
          <w:rFonts w:cstheme="minorHAnsi"/>
          <w:highlight w:val="green"/>
          <w:rPrChange w:id="502" w:author="Work" w:date="2024-06-15T14:33:00Z">
            <w:rPr>
              <w:rFonts w:cstheme="minorHAnsi"/>
            </w:rPr>
          </w:rPrChange>
        </w:rPr>
        <w:t>(</w:t>
      </w:r>
      <w:r w:rsidR="00683781" w:rsidRPr="008D3689">
        <w:rPr>
          <w:rFonts w:cstheme="minorHAnsi"/>
          <w:highlight w:val="green"/>
          <w:rPrChange w:id="503" w:author="Work" w:date="2024-06-15T14:33:00Z">
            <w:rPr>
              <w:rFonts w:cstheme="minorHAnsi"/>
            </w:rPr>
          </w:rPrChange>
        </w:rPr>
        <w:t>L</w:t>
      </w:r>
      <w:r w:rsidRPr="008D3689">
        <w:rPr>
          <w:rFonts w:cstheme="minorHAnsi"/>
          <w:highlight w:val="green"/>
          <w:rPrChange w:id="504" w:author="Work" w:date="2024-06-15T14:33:00Z">
            <w:rPr>
              <w:rFonts w:cstheme="minorHAnsi"/>
            </w:rPr>
          </w:rPrChange>
        </w:rPr>
        <w:t>ogged in user</w:t>
      </w:r>
      <w:r w:rsidR="00830D44" w:rsidRPr="008D3689">
        <w:rPr>
          <w:rFonts w:cstheme="minorHAnsi"/>
          <w:highlight w:val="green"/>
          <w:rPrChange w:id="505" w:author="Work" w:date="2024-06-15T14:33:00Z">
            <w:rPr>
              <w:rFonts w:cstheme="minorHAnsi"/>
            </w:rPr>
          </w:rPrChange>
        </w:rPr>
        <w:t xml:space="preserve"> </w:t>
      </w:r>
      <w:r w:rsidR="00005BDB" w:rsidRPr="008D3689">
        <w:rPr>
          <w:rFonts w:cstheme="minorHAnsi"/>
          <w:highlight w:val="green"/>
          <w:rPrChange w:id="506" w:author="Work" w:date="2024-06-15T14:33:00Z">
            <w:rPr>
              <w:rFonts w:cstheme="minorHAnsi"/>
            </w:rPr>
          </w:rPrChange>
        </w:rPr>
        <w:t xml:space="preserve">who is not </w:t>
      </w:r>
      <w:r w:rsidR="00683781" w:rsidRPr="008D3689">
        <w:rPr>
          <w:rFonts w:cstheme="minorHAnsi"/>
          <w:highlight w:val="green"/>
          <w:rPrChange w:id="507" w:author="Work" w:date="2024-06-15T14:33:00Z">
            <w:rPr>
              <w:rFonts w:cstheme="minorHAnsi"/>
            </w:rPr>
          </w:rPrChange>
        </w:rPr>
        <w:t>signed up</w:t>
      </w:r>
      <w:r w:rsidRPr="008D3689">
        <w:rPr>
          <w:rFonts w:cstheme="minorHAnsi"/>
          <w:highlight w:val="green"/>
          <w:rPrChange w:id="508" w:author="Work" w:date="2024-06-15T14:33:00Z">
            <w:rPr>
              <w:rFonts w:cstheme="minorHAnsi"/>
            </w:rPr>
          </w:rPrChange>
        </w:rPr>
        <w:t>)</w:t>
      </w:r>
    </w:p>
    <w:p w14:paraId="7AC96157" w14:textId="762C1CA8" w:rsidR="00C414C5" w:rsidRPr="00C414C5" w:rsidRDefault="006C561A" w:rsidP="00357C76">
      <w:pPr>
        <w:rPr>
          <w:lang w:val="bg-BG"/>
        </w:rPr>
      </w:pPr>
      <w:r w:rsidRPr="008D3689">
        <w:rPr>
          <w:rStyle w:val="jlqj4b"/>
          <w:highlight w:val="green"/>
          <w:lang w:val="en"/>
          <w:rPrChange w:id="509" w:author="Work" w:date="2024-06-15T14:33:00Z">
            <w:rPr>
              <w:rStyle w:val="jlqj4b"/>
              <w:lang w:val="en"/>
            </w:rPr>
          </w:rPrChange>
        </w:rPr>
        <w:t>If the currently logged</w:t>
      </w:r>
      <w:r w:rsidR="00985B5E" w:rsidRPr="008D3689">
        <w:rPr>
          <w:rStyle w:val="jlqj4b"/>
          <w:highlight w:val="green"/>
          <w:lang w:val="en"/>
          <w:rPrChange w:id="510" w:author="Work" w:date="2024-06-15T14:33:00Z">
            <w:rPr>
              <w:rStyle w:val="jlqj4b"/>
              <w:lang w:val="en"/>
            </w:rPr>
          </w:rPrChange>
        </w:rPr>
        <w:t>-</w:t>
      </w:r>
      <w:r w:rsidRPr="008D3689">
        <w:rPr>
          <w:rStyle w:val="jlqj4b"/>
          <w:highlight w:val="green"/>
          <w:lang w:val="en"/>
          <w:rPrChange w:id="511" w:author="Work" w:date="2024-06-15T14:33:00Z">
            <w:rPr>
              <w:rStyle w:val="jlqj4b"/>
              <w:lang w:val="en"/>
            </w:rPr>
          </w:rPrChange>
        </w:rPr>
        <w:t xml:space="preserve">in user is </w:t>
      </w:r>
      <w:r w:rsidRPr="008D3689">
        <w:rPr>
          <w:rStyle w:val="jlqj4b"/>
          <w:b/>
          <w:highlight w:val="green"/>
          <w:lang w:val="en"/>
          <w:rPrChange w:id="512" w:author="Work" w:date="2024-06-15T14:33:00Z">
            <w:rPr>
              <w:rStyle w:val="jlqj4b"/>
              <w:b/>
              <w:lang w:val="en"/>
            </w:rPr>
          </w:rPrChange>
        </w:rPr>
        <w:t>not the owner</w:t>
      </w:r>
      <w:r w:rsidRPr="008D3689">
        <w:rPr>
          <w:rStyle w:val="jlqj4b"/>
          <w:highlight w:val="green"/>
          <w:lang w:val="en"/>
          <w:rPrChange w:id="513" w:author="Work" w:date="2024-06-15T14:33:00Z">
            <w:rPr>
              <w:rStyle w:val="jlqj4b"/>
              <w:lang w:val="en"/>
            </w:rPr>
          </w:rPrChange>
        </w:rPr>
        <w:t xml:space="preserve"> (a user who is </w:t>
      </w:r>
      <w:r w:rsidRPr="008D3689">
        <w:rPr>
          <w:rStyle w:val="jlqj4b"/>
          <w:b/>
          <w:bCs/>
          <w:highlight w:val="green"/>
          <w:lang w:val="en"/>
          <w:rPrChange w:id="514" w:author="Work" w:date="2024-06-15T14:33:00Z">
            <w:rPr>
              <w:rStyle w:val="jlqj4b"/>
              <w:b/>
              <w:bCs/>
              <w:lang w:val="en"/>
            </w:rPr>
          </w:rPrChange>
        </w:rPr>
        <w:t>not</w:t>
      </w:r>
      <w:r w:rsidRPr="008D3689">
        <w:rPr>
          <w:rStyle w:val="jlqj4b"/>
          <w:highlight w:val="green"/>
          <w:lang w:val="en"/>
          <w:rPrChange w:id="515" w:author="Work" w:date="2024-06-15T14:33:00Z">
            <w:rPr>
              <w:rStyle w:val="jlqj4b"/>
              <w:lang w:val="en"/>
            </w:rPr>
          </w:rPrChange>
        </w:rPr>
        <w:t xml:space="preserve"> the creator of this </w:t>
      </w:r>
      <w:r w:rsidR="00C27CA7" w:rsidRPr="008D3689">
        <w:rPr>
          <w:rStyle w:val="jlqj4b"/>
          <w:highlight w:val="green"/>
          <w:rPrChange w:id="516" w:author="Work" w:date="2024-06-15T14:33:00Z">
            <w:rPr>
              <w:rStyle w:val="jlqj4b"/>
            </w:rPr>
          </w:rPrChange>
        </w:rPr>
        <w:t>course</w:t>
      </w:r>
      <w:r w:rsidR="00B20F0E" w:rsidRPr="008D3689">
        <w:rPr>
          <w:rStyle w:val="jlqj4b"/>
          <w:highlight w:val="green"/>
          <w:lang w:val="en"/>
          <w:rPrChange w:id="517" w:author="Work" w:date="2024-06-15T14:33:00Z">
            <w:rPr>
              <w:rStyle w:val="jlqj4b"/>
              <w:lang w:val="en"/>
            </w:rPr>
          </w:rPrChange>
        </w:rPr>
        <w:t xml:space="preserve"> </w:t>
      </w:r>
      <w:r w:rsidR="00C27CA7" w:rsidRPr="008D3689">
        <w:rPr>
          <w:rStyle w:val="jlqj4b"/>
          <w:highlight w:val="green"/>
          <w:lang w:val="en"/>
          <w:rPrChange w:id="518" w:author="Work" w:date="2024-06-15T14:33:00Z">
            <w:rPr>
              <w:rStyle w:val="jlqj4b"/>
              <w:lang w:val="en"/>
            </w:rPr>
          </w:rPrChange>
        </w:rPr>
        <w:t>offer</w:t>
      </w:r>
      <w:r w:rsidRPr="008D3689">
        <w:rPr>
          <w:rStyle w:val="jlqj4b"/>
          <w:highlight w:val="green"/>
          <w:lang w:val="en"/>
          <w:rPrChange w:id="519" w:author="Work" w:date="2024-06-15T14:33:00Z">
            <w:rPr>
              <w:rStyle w:val="jlqj4b"/>
              <w:lang w:val="en"/>
            </w:rPr>
          </w:rPrChange>
        </w:rPr>
        <w:t xml:space="preserve">) and </w:t>
      </w:r>
      <w:r w:rsidRPr="008D3689">
        <w:rPr>
          <w:rStyle w:val="jlqj4b"/>
          <w:b/>
          <w:bCs/>
          <w:highlight w:val="green"/>
          <w:lang w:val="en"/>
          <w:rPrChange w:id="520" w:author="Work" w:date="2024-06-15T14:33:00Z">
            <w:rPr>
              <w:rStyle w:val="jlqj4b"/>
              <w:b/>
              <w:bCs/>
              <w:lang w:val="en"/>
            </w:rPr>
          </w:rPrChange>
        </w:rPr>
        <w:t xml:space="preserve">has not </w:t>
      </w:r>
      <w:r w:rsidR="00C27CA7" w:rsidRPr="008D3689">
        <w:rPr>
          <w:rStyle w:val="jlqj4b"/>
          <w:b/>
          <w:bCs/>
          <w:highlight w:val="green"/>
          <w:lang w:val="en"/>
          <w:rPrChange w:id="521" w:author="Work" w:date="2024-06-15T14:33:00Z">
            <w:rPr>
              <w:rStyle w:val="jlqj4b"/>
              <w:b/>
              <w:bCs/>
              <w:lang w:val="en"/>
            </w:rPr>
          </w:rPrChange>
        </w:rPr>
        <w:t>signed up</w:t>
      </w:r>
      <w:r w:rsidR="00C27CA7" w:rsidRPr="008D3689">
        <w:rPr>
          <w:rStyle w:val="jlqj4b"/>
          <w:highlight w:val="green"/>
          <w:lang w:val="en"/>
          <w:rPrChange w:id="522" w:author="Work" w:date="2024-06-15T14:33:00Z">
            <w:rPr>
              <w:rStyle w:val="jlqj4b"/>
              <w:lang w:val="en"/>
            </w:rPr>
          </w:rPrChange>
        </w:rPr>
        <w:t xml:space="preserve"> for</w:t>
      </w:r>
      <w:r w:rsidR="00B20F0E" w:rsidRPr="008D3689">
        <w:rPr>
          <w:rStyle w:val="jlqj4b"/>
          <w:highlight w:val="green"/>
          <w:lang w:val="en"/>
          <w:rPrChange w:id="523" w:author="Work" w:date="2024-06-15T14:33:00Z">
            <w:rPr>
              <w:rStyle w:val="jlqj4b"/>
              <w:lang w:val="en"/>
            </w:rPr>
          </w:rPrChange>
        </w:rPr>
        <w:t xml:space="preserve"> </w:t>
      </w:r>
      <w:r w:rsidRPr="008D3689">
        <w:rPr>
          <w:rStyle w:val="jlqj4b"/>
          <w:highlight w:val="green"/>
          <w:lang w:val="en"/>
          <w:rPrChange w:id="524" w:author="Work" w:date="2024-06-15T14:33:00Z">
            <w:rPr>
              <w:rStyle w:val="jlqj4b"/>
              <w:lang w:val="en"/>
            </w:rPr>
          </w:rPrChange>
        </w:rPr>
        <w:t xml:space="preserve">that </w:t>
      </w:r>
      <w:r w:rsidR="00C27CA7" w:rsidRPr="008D3689">
        <w:rPr>
          <w:rStyle w:val="jlqj4b"/>
          <w:highlight w:val="green"/>
          <w:lang w:val="en"/>
          <w:rPrChange w:id="525" w:author="Work" w:date="2024-06-15T14:33:00Z">
            <w:rPr>
              <w:rStyle w:val="jlqj4b"/>
              <w:lang w:val="en"/>
            </w:rPr>
          </w:rPrChange>
        </w:rPr>
        <w:t>course</w:t>
      </w:r>
      <w:r w:rsidRPr="008D3689">
        <w:rPr>
          <w:rStyle w:val="jlqj4b"/>
          <w:highlight w:val="green"/>
          <w:lang w:val="en"/>
          <w:rPrChange w:id="526" w:author="Work" w:date="2024-06-15T14:33:00Z">
            <w:rPr>
              <w:rStyle w:val="jlqj4b"/>
              <w:lang w:val="en"/>
            </w:rPr>
          </w:rPrChange>
        </w:rPr>
        <w:t xml:space="preserve">, he should see a </w:t>
      </w:r>
      <w:r w:rsidR="00C27CA7" w:rsidRPr="008D3689">
        <w:rPr>
          <w:rStyle w:val="jlqj4b"/>
          <w:b/>
          <w:bCs/>
          <w:highlight w:val="green"/>
          <w:lang w:val="en"/>
          <w:rPrChange w:id="527" w:author="Work" w:date="2024-06-15T14:33:00Z">
            <w:rPr>
              <w:rStyle w:val="jlqj4b"/>
              <w:b/>
              <w:bCs/>
              <w:lang w:val="en"/>
            </w:rPr>
          </w:rPrChange>
        </w:rPr>
        <w:t>Sign up</w:t>
      </w:r>
      <w:r w:rsidR="00985B5E" w:rsidRPr="008D3689">
        <w:rPr>
          <w:rStyle w:val="jlqj4b"/>
          <w:highlight w:val="green"/>
          <w:lang w:val="en"/>
          <w:rPrChange w:id="528" w:author="Work" w:date="2024-06-15T14:33:00Z">
            <w:rPr>
              <w:rStyle w:val="jlqj4b"/>
              <w:lang w:val="en"/>
            </w:rPr>
          </w:rPrChange>
        </w:rPr>
        <w:t xml:space="preserve"> </w:t>
      </w:r>
      <w:r w:rsidRPr="008D3689">
        <w:rPr>
          <w:rStyle w:val="jlqj4b"/>
          <w:highlight w:val="green"/>
          <w:lang w:val="en"/>
          <w:rPrChange w:id="529" w:author="Work" w:date="2024-06-15T14:33:00Z">
            <w:rPr>
              <w:rStyle w:val="jlqj4b"/>
              <w:lang w:val="en"/>
            </w:rPr>
          </w:rPrChange>
        </w:rPr>
        <w:t>button.</w:t>
      </w:r>
    </w:p>
    <w:p w14:paraId="21978C35" w14:textId="7DB4DF3E" w:rsidR="005D3F4B" w:rsidRDefault="006C5B45" w:rsidP="00357C76">
      <w:pPr>
        <w:rPr>
          <w:rFonts w:eastAsiaTheme="majorEastAsia" w:cstheme="majorBidi"/>
          <w:b/>
          <w:iCs/>
          <w:color w:val="A34A0D"/>
          <w:sz w:val="28"/>
          <w:u w:val="single"/>
        </w:rPr>
      </w:pPr>
      <w:r w:rsidRPr="006C5B45">
        <w:rPr>
          <w:rFonts w:eastAsiaTheme="majorEastAsia" w:cstheme="majorBidi"/>
          <w:b/>
          <w:iCs/>
          <w:noProof/>
          <w:color w:val="A34A0D"/>
          <w:sz w:val="28"/>
          <w:u w:val="single"/>
        </w:rPr>
        <w:lastRenderedPageBreak/>
        <w:drawing>
          <wp:inline distT="0" distB="0" distL="0" distR="0" wp14:anchorId="1EE54BC8" wp14:editId="77050A28">
            <wp:extent cx="6626225" cy="3050540"/>
            <wp:effectExtent l="0" t="0" r="3175" b="0"/>
            <wp:docPr id="71853393" name="Картина 1" descr="Картина, която съдържа електроника, текст,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393" name="Картина 1" descr="Картина, която съдържа електроника, текст, екранна снимка, софтуер&#10;&#10;Описанието е генерирано автоматично"/>
                    <pic:cNvPicPr/>
                  </pic:nvPicPr>
                  <pic:blipFill>
                    <a:blip r:embed="rId26"/>
                    <a:stretch>
                      <a:fillRect/>
                    </a:stretch>
                  </pic:blipFill>
                  <pic:spPr>
                    <a:xfrm>
                      <a:off x="0" y="0"/>
                      <a:ext cx="6626225" cy="3050540"/>
                    </a:xfrm>
                    <a:prstGeom prst="rect">
                      <a:avLst/>
                    </a:prstGeom>
                  </pic:spPr>
                </pic:pic>
              </a:graphicData>
            </a:graphic>
          </wp:inline>
        </w:drawing>
      </w:r>
    </w:p>
    <w:p w14:paraId="3D52BE51" w14:textId="74EE7AAA" w:rsidR="006C561A" w:rsidRPr="00682988" w:rsidRDefault="006C561A" w:rsidP="006C561A">
      <w:pPr>
        <w:pStyle w:val="Heading4"/>
        <w:rPr>
          <w:rFonts w:cstheme="minorHAnsi"/>
          <w:highlight w:val="green"/>
          <w:rPrChange w:id="530" w:author="Work" w:date="2024-06-16T16:07:00Z">
            <w:rPr>
              <w:rFonts w:cstheme="minorHAnsi"/>
            </w:rPr>
          </w:rPrChange>
        </w:rPr>
      </w:pPr>
      <w:r w:rsidRPr="00682988">
        <w:rPr>
          <w:rFonts w:cstheme="minorHAnsi"/>
          <w:highlight w:val="green"/>
          <w:rPrChange w:id="531" w:author="Work" w:date="2024-06-16T16:07:00Z">
            <w:rPr>
              <w:rFonts w:cstheme="minorHAnsi"/>
            </w:rPr>
          </w:rPrChange>
        </w:rPr>
        <w:t>Details</w:t>
      </w:r>
      <w:r w:rsidR="00786922" w:rsidRPr="00682988">
        <w:rPr>
          <w:rFonts w:cstheme="minorHAnsi"/>
          <w:highlight w:val="green"/>
          <w:rPrChange w:id="532" w:author="Work" w:date="2024-06-16T16:07:00Z">
            <w:rPr>
              <w:rFonts w:cstheme="minorHAnsi"/>
            </w:rPr>
          </w:rPrChange>
        </w:rPr>
        <w:t xml:space="preserve"> Page</w:t>
      </w:r>
      <w:r w:rsidRPr="00682988">
        <w:rPr>
          <w:rFonts w:cstheme="minorHAnsi"/>
          <w:highlight w:val="green"/>
          <w:rPrChange w:id="533" w:author="Work" w:date="2024-06-16T16:07:00Z">
            <w:rPr>
              <w:rFonts w:cstheme="minorHAnsi"/>
            </w:rPr>
          </w:rPrChange>
        </w:rPr>
        <w:t xml:space="preserve"> (</w:t>
      </w:r>
      <w:r w:rsidR="00922B5B" w:rsidRPr="00682988">
        <w:rPr>
          <w:rFonts w:cstheme="minorHAnsi"/>
          <w:highlight w:val="green"/>
          <w:rPrChange w:id="534" w:author="Work" w:date="2024-06-16T16:07:00Z">
            <w:rPr>
              <w:rFonts w:cstheme="minorHAnsi"/>
            </w:rPr>
          </w:rPrChange>
        </w:rPr>
        <w:t>L</w:t>
      </w:r>
      <w:r w:rsidRPr="00682988">
        <w:rPr>
          <w:rFonts w:cstheme="minorHAnsi"/>
          <w:highlight w:val="green"/>
          <w:rPrChange w:id="535" w:author="Work" w:date="2024-06-16T16:07:00Z">
            <w:rPr>
              <w:rFonts w:cstheme="minorHAnsi"/>
            </w:rPr>
          </w:rPrChange>
        </w:rPr>
        <w:t>ogged in user</w:t>
      </w:r>
      <w:r w:rsidRPr="00682988">
        <w:rPr>
          <w:rStyle w:val="jlqj4b"/>
          <w:highlight w:val="green"/>
          <w:lang w:val="en"/>
          <w:rPrChange w:id="536" w:author="Work" w:date="2024-06-16T16:07:00Z">
            <w:rPr>
              <w:rStyle w:val="jlqj4b"/>
              <w:lang w:val="en"/>
            </w:rPr>
          </w:rPrChange>
        </w:rPr>
        <w:t xml:space="preserve"> already </w:t>
      </w:r>
      <w:r w:rsidR="00922B5B" w:rsidRPr="00682988">
        <w:rPr>
          <w:rStyle w:val="jlqj4b"/>
          <w:highlight w:val="green"/>
          <w:lang w:val="en"/>
          <w:rPrChange w:id="537" w:author="Work" w:date="2024-06-16T16:07:00Z">
            <w:rPr>
              <w:rStyle w:val="jlqj4b"/>
              <w:lang w:val="en"/>
            </w:rPr>
          </w:rPrChange>
        </w:rPr>
        <w:t>sign up for</w:t>
      </w:r>
      <w:r w:rsidR="00005BDB" w:rsidRPr="00682988">
        <w:rPr>
          <w:rStyle w:val="jlqj4b"/>
          <w:highlight w:val="green"/>
          <w:lang w:val="en"/>
          <w:rPrChange w:id="538" w:author="Work" w:date="2024-06-16T16:07:00Z">
            <w:rPr>
              <w:rStyle w:val="jlqj4b"/>
              <w:lang w:val="en"/>
            </w:rPr>
          </w:rPrChange>
        </w:rPr>
        <w:t xml:space="preserve"> </w:t>
      </w:r>
      <w:r w:rsidR="00922B5B" w:rsidRPr="00682988">
        <w:rPr>
          <w:rStyle w:val="jlqj4b"/>
          <w:highlight w:val="green"/>
          <w:lang w:val="en"/>
          <w:rPrChange w:id="539" w:author="Work" w:date="2024-06-16T16:07:00Z">
            <w:rPr>
              <w:rStyle w:val="jlqj4b"/>
              <w:lang w:val="en"/>
            </w:rPr>
          </w:rPrChange>
        </w:rPr>
        <w:t>course</w:t>
      </w:r>
      <w:r w:rsidRPr="00682988">
        <w:rPr>
          <w:rFonts w:cstheme="minorHAnsi"/>
          <w:highlight w:val="green"/>
          <w:rPrChange w:id="540" w:author="Work" w:date="2024-06-16T16:07:00Z">
            <w:rPr>
              <w:rFonts w:cstheme="minorHAnsi"/>
            </w:rPr>
          </w:rPrChange>
        </w:rPr>
        <w:t>)</w:t>
      </w:r>
    </w:p>
    <w:p w14:paraId="2A5BEC43" w14:textId="02656FAB" w:rsidR="005D3F4B" w:rsidRPr="006C561A" w:rsidRDefault="006C561A" w:rsidP="00357C76">
      <w:pPr>
        <w:rPr>
          <w:lang w:val="bg-BG"/>
        </w:rPr>
      </w:pPr>
      <w:r w:rsidRPr="00682988">
        <w:rPr>
          <w:rStyle w:val="jlqj4b"/>
          <w:highlight w:val="green"/>
          <w:lang w:val="en"/>
          <w:rPrChange w:id="541" w:author="Work" w:date="2024-06-16T16:07:00Z">
            <w:rPr>
              <w:rStyle w:val="jlqj4b"/>
              <w:lang w:val="en"/>
            </w:rPr>
          </w:rPrChange>
        </w:rPr>
        <w:t xml:space="preserve">If the currently logged in user </w:t>
      </w:r>
      <w:r w:rsidRPr="00682988">
        <w:rPr>
          <w:rStyle w:val="jlqj4b"/>
          <w:b/>
          <w:highlight w:val="green"/>
          <w:lang w:val="en"/>
          <w:rPrChange w:id="542" w:author="Work" w:date="2024-06-16T16:07:00Z">
            <w:rPr>
              <w:rStyle w:val="jlqj4b"/>
              <w:b/>
              <w:lang w:val="en"/>
            </w:rPr>
          </w:rPrChange>
        </w:rPr>
        <w:t>is not the owner</w:t>
      </w:r>
      <w:r w:rsidRPr="00682988">
        <w:rPr>
          <w:rStyle w:val="jlqj4b"/>
          <w:highlight w:val="green"/>
          <w:lang w:val="en"/>
          <w:rPrChange w:id="543" w:author="Work" w:date="2024-06-16T16:07:00Z">
            <w:rPr>
              <w:rStyle w:val="jlqj4b"/>
              <w:lang w:val="en"/>
            </w:rPr>
          </w:rPrChange>
        </w:rPr>
        <w:t xml:space="preserve"> and has </w:t>
      </w:r>
      <w:r w:rsidRPr="00682988">
        <w:rPr>
          <w:rStyle w:val="jlqj4b"/>
          <w:b/>
          <w:highlight w:val="green"/>
          <w:lang w:val="en"/>
          <w:rPrChange w:id="544" w:author="Work" w:date="2024-06-16T16:07:00Z">
            <w:rPr>
              <w:rStyle w:val="jlqj4b"/>
              <w:b/>
              <w:lang w:val="en"/>
            </w:rPr>
          </w:rPrChange>
        </w:rPr>
        <w:t xml:space="preserve">already </w:t>
      </w:r>
      <w:r w:rsidR="00922B5B" w:rsidRPr="00682988">
        <w:rPr>
          <w:rStyle w:val="jlqj4b"/>
          <w:b/>
          <w:highlight w:val="green"/>
          <w:lang w:val="en"/>
          <w:rPrChange w:id="545" w:author="Work" w:date="2024-06-16T16:07:00Z">
            <w:rPr>
              <w:rStyle w:val="jlqj4b"/>
              <w:b/>
              <w:lang w:val="en"/>
            </w:rPr>
          </w:rPrChange>
        </w:rPr>
        <w:t>sign up</w:t>
      </w:r>
      <w:r w:rsidR="000B45A2" w:rsidRPr="00682988">
        <w:rPr>
          <w:rStyle w:val="jlqj4b"/>
          <w:b/>
          <w:highlight w:val="green"/>
          <w:lang w:val="en"/>
          <w:rPrChange w:id="546" w:author="Work" w:date="2024-06-16T16:07:00Z">
            <w:rPr>
              <w:rStyle w:val="jlqj4b"/>
              <w:b/>
              <w:lang w:val="en"/>
            </w:rPr>
          </w:rPrChange>
        </w:rPr>
        <w:t xml:space="preserve"> </w:t>
      </w:r>
      <w:r w:rsidR="00922B5B" w:rsidRPr="00682988">
        <w:rPr>
          <w:rStyle w:val="jlqj4b"/>
          <w:b/>
          <w:highlight w:val="green"/>
          <w:lang w:val="en"/>
          <w:rPrChange w:id="547" w:author="Work" w:date="2024-06-16T16:07:00Z">
            <w:rPr>
              <w:rStyle w:val="jlqj4b"/>
              <w:b/>
              <w:lang w:val="en"/>
            </w:rPr>
          </w:rPrChange>
        </w:rPr>
        <w:t>for that course</w:t>
      </w:r>
      <w:r w:rsidRPr="00682988">
        <w:rPr>
          <w:rStyle w:val="jlqj4b"/>
          <w:highlight w:val="green"/>
          <w:lang w:val="en"/>
          <w:rPrChange w:id="548" w:author="Work" w:date="2024-06-16T16:07:00Z">
            <w:rPr>
              <w:rStyle w:val="jlqj4b"/>
              <w:lang w:val="en"/>
            </w:rPr>
          </w:rPrChange>
        </w:rPr>
        <w:t xml:space="preserve">, he should see </w:t>
      </w:r>
      <w:r w:rsidRPr="00682988">
        <w:rPr>
          <w:rStyle w:val="jlqj4b"/>
          <w:b/>
          <w:highlight w:val="green"/>
          <w:lang w:val="en"/>
          <w:rPrChange w:id="549" w:author="Work" w:date="2024-06-16T16:07:00Z">
            <w:rPr>
              <w:rStyle w:val="jlqj4b"/>
              <w:b/>
              <w:lang w:val="en"/>
            </w:rPr>
          </w:rPrChange>
        </w:rPr>
        <w:t>[</w:t>
      </w:r>
      <w:r w:rsidR="000B45A2" w:rsidRPr="00682988">
        <w:rPr>
          <w:rFonts w:ascii="Consolas" w:hAnsi="Consolas"/>
          <w:b/>
          <w:highlight w:val="green"/>
          <w:lang w:val="bg-BG"/>
          <w:rPrChange w:id="550" w:author="Work" w:date="2024-06-16T16:07:00Z">
            <w:rPr>
              <w:rFonts w:ascii="Consolas" w:hAnsi="Consolas"/>
              <w:b/>
              <w:lang w:val="bg-BG"/>
            </w:rPr>
          </w:rPrChange>
        </w:rPr>
        <w:t>You</w:t>
      </w:r>
      <w:r w:rsidR="002A759D" w:rsidRPr="00682988">
        <w:rPr>
          <w:rFonts w:ascii="Consolas" w:hAnsi="Consolas"/>
          <w:b/>
          <w:highlight w:val="green"/>
          <w:rPrChange w:id="551" w:author="Work" w:date="2024-06-16T16:07:00Z">
            <w:rPr>
              <w:rFonts w:ascii="Consolas" w:hAnsi="Consolas"/>
              <w:b/>
            </w:rPr>
          </w:rPrChange>
        </w:rPr>
        <w:t>'</w:t>
      </w:r>
      <w:r w:rsidR="001B0D26" w:rsidRPr="00682988">
        <w:rPr>
          <w:rFonts w:ascii="Consolas" w:hAnsi="Consolas"/>
          <w:b/>
          <w:highlight w:val="green"/>
          <w:rPrChange w:id="552" w:author="Work" w:date="2024-06-16T16:07:00Z">
            <w:rPr>
              <w:rFonts w:ascii="Consolas" w:hAnsi="Consolas"/>
              <w:b/>
            </w:rPr>
          </w:rPrChange>
        </w:rPr>
        <w:t>ve</w:t>
      </w:r>
      <w:r w:rsidR="000B45A2" w:rsidRPr="00682988">
        <w:rPr>
          <w:rFonts w:ascii="Consolas" w:hAnsi="Consolas"/>
          <w:b/>
          <w:highlight w:val="green"/>
          <w:lang w:val="bg-BG"/>
          <w:rPrChange w:id="553" w:author="Work" w:date="2024-06-16T16:07:00Z">
            <w:rPr>
              <w:rFonts w:ascii="Consolas" w:hAnsi="Consolas"/>
              <w:b/>
              <w:lang w:val="bg-BG"/>
            </w:rPr>
          </w:rPrChange>
        </w:rPr>
        <w:t xml:space="preserve"> already </w:t>
      </w:r>
      <w:r w:rsidR="00922B5B" w:rsidRPr="00682988">
        <w:rPr>
          <w:rFonts w:ascii="Consolas" w:hAnsi="Consolas"/>
          <w:b/>
          <w:highlight w:val="green"/>
          <w:rPrChange w:id="554" w:author="Work" w:date="2024-06-16T16:07:00Z">
            <w:rPr>
              <w:rFonts w:ascii="Consolas" w:hAnsi="Consolas"/>
              <w:b/>
            </w:rPr>
          </w:rPrChange>
        </w:rPr>
        <w:t>sign</w:t>
      </w:r>
      <w:r w:rsidR="001B0D26" w:rsidRPr="00682988">
        <w:rPr>
          <w:rFonts w:ascii="Consolas" w:hAnsi="Consolas"/>
          <w:b/>
          <w:highlight w:val="green"/>
          <w:rPrChange w:id="555" w:author="Work" w:date="2024-06-16T16:07:00Z">
            <w:rPr>
              <w:rFonts w:ascii="Consolas" w:hAnsi="Consolas"/>
              <w:b/>
            </w:rPr>
          </w:rPrChange>
        </w:rPr>
        <w:t>ed</w:t>
      </w:r>
      <w:r w:rsidR="00922B5B" w:rsidRPr="00682988">
        <w:rPr>
          <w:rFonts w:ascii="Consolas" w:hAnsi="Consolas"/>
          <w:b/>
          <w:highlight w:val="green"/>
          <w:rPrChange w:id="556" w:author="Work" w:date="2024-06-16T16:07:00Z">
            <w:rPr>
              <w:rFonts w:ascii="Consolas" w:hAnsi="Consolas"/>
              <w:b/>
            </w:rPr>
          </w:rPrChange>
        </w:rPr>
        <w:t xml:space="preserve"> up for</w:t>
      </w:r>
      <w:r w:rsidR="000B45A2" w:rsidRPr="00682988">
        <w:rPr>
          <w:rFonts w:ascii="Consolas" w:hAnsi="Consolas"/>
          <w:b/>
          <w:highlight w:val="green"/>
          <w:lang w:val="bg-BG"/>
          <w:rPrChange w:id="557" w:author="Work" w:date="2024-06-16T16:07:00Z">
            <w:rPr>
              <w:rFonts w:ascii="Consolas" w:hAnsi="Consolas"/>
              <w:b/>
              <w:lang w:val="bg-BG"/>
            </w:rPr>
          </w:rPrChange>
        </w:rPr>
        <w:t xml:space="preserve"> this </w:t>
      </w:r>
      <w:r w:rsidR="00922B5B" w:rsidRPr="00682988">
        <w:rPr>
          <w:rFonts w:ascii="Consolas" w:hAnsi="Consolas"/>
          <w:b/>
          <w:highlight w:val="green"/>
          <w:rPrChange w:id="558" w:author="Work" w:date="2024-06-16T16:07:00Z">
            <w:rPr>
              <w:rFonts w:ascii="Consolas" w:hAnsi="Consolas"/>
              <w:b/>
            </w:rPr>
          </w:rPrChange>
        </w:rPr>
        <w:t>course</w:t>
      </w:r>
      <w:r w:rsidR="00CB718C" w:rsidRPr="00682988">
        <w:rPr>
          <w:rFonts w:ascii="Consolas" w:hAnsi="Consolas"/>
          <w:b/>
          <w:highlight w:val="green"/>
          <w:rPrChange w:id="559" w:author="Work" w:date="2024-06-16T16:07:00Z">
            <w:rPr>
              <w:rFonts w:ascii="Consolas" w:hAnsi="Consolas"/>
              <w:b/>
            </w:rPr>
          </w:rPrChange>
        </w:rPr>
        <w:t>!</w:t>
      </w:r>
      <w:r w:rsidRPr="00682988">
        <w:rPr>
          <w:rStyle w:val="jlqj4b"/>
          <w:b/>
          <w:highlight w:val="green"/>
          <w:lang w:val="en"/>
          <w:rPrChange w:id="560" w:author="Work" w:date="2024-06-16T16:07:00Z">
            <w:rPr>
              <w:rStyle w:val="jlqj4b"/>
              <w:b/>
              <w:lang w:val="en"/>
            </w:rPr>
          </w:rPrChange>
        </w:rPr>
        <w:t>].</w:t>
      </w:r>
    </w:p>
    <w:p w14:paraId="0BC754D6" w14:textId="22AE8575" w:rsidR="006C561A" w:rsidRDefault="002A759D" w:rsidP="00357C76">
      <w:pPr>
        <w:rPr>
          <w:rFonts w:eastAsiaTheme="majorEastAsia" w:cstheme="majorBidi"/>
          <w:b/>
          <w:iCs/>
          <w:color w:val="A34A0D"/>
          <w:sz w:val="28"/>
          <w:u w:val="single"/>
        </w:rPr>
      </w:pPr>
      <w:r w:rsidRPr="002A759D">
        <w:rPr>
          <w:noProof/>
        </w:rPr>
        <w:t xml:space="preserve"> </w:t>
      </w:r>
      <w:r w:rsidRPr="002A759D">
        <w:rPr>
          <w:rFonts w:eastAsiaTheme="majorEastAsia" w:cstheme="majorBidi"/>
          <w:b/>
          <w:iCs/>
          <w:noProof/>
          <w:color w:val="A34A0D"/>
          <w:sz w:val="28"/>
          <w:u w:val="single"/>
        </w:rPr>
        <w:drawing>
          <wp:inline distT="0" distB="0" distL="0" distR="0" wp14:anchorId="22174DEE" wp14:editId="73265BD0">
            <wp:extent cx="6626225" cy="3050540"/>
            <wp:effectExtent l="0" t="0" r="3175" b="0"/>
            <wp:docPr id="660882053" name="Картина 1" descr="Картина, която съдържа текст, екранна снимка, софтуер,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82053" name="Картина 1" descr="Картина, която съдържа текст, екранна снимка, софтуер, Уебсайт&#10;&#10;Описанието е генерирано автоматично"/>
                    <pic:cNvPicPr/>
                  </pic:nvPicPr>
                  <pic:blipFill>
                    <a:blip r:embed="rId27"/>
                    <a:stretch>
                      <a:fillRect/>
                    </a:stretch>
                  </pic:blipFill>
                  <pic:spPr>
                    <a:xfrm>
                      <a:off x="0" y="0"/>
                      <a:ext cx="6626225" cy="3050540"/>
                    </a:xfrm>
                    <a:prstGeom prst="rect">
                      <a:avLst/>
                    </a:prstGeom>
                  </pic:spPr>
                </pic:pic>
              </a:graphicData>
            </a:graphic>
          </wp:inline>
        </w:drawing>
      </w:r>
    </w:p>
    <w:p w14:paraId="4F29E81A" w14:textId="3962F933" w:rsidR="00493FC8" w:rsidRPr="002F63A7" w:rsidRDefault="00493FC8" w:rsidP="00493FC8">
      <w:pPr>
        <w:pStyle w:val="Heading4"/>
        <w:rPr>
          <w:rFonts w:cstheme="minorHAnsi"/>
          <w:highlight w:val="green"/>
          <w:rPrChange w:id="561" w:author="Work" w:date="2024-06-16T18:31:00Z">
            <w:rPr>
              <w:rFonts w:cstheme="minorHAnsi"/>
            </w:rPr>
          </w:rPrChange>
        </w:rPr>
      </w:pPr>
      <w:r w:rsidRPr="002F63A7">
        <w:rPr>
          <w:rFonts w:cstheme="minorHAnsi"/>
          <w:highlight w:val="green"/>
          <w:rPrChange w:id="562" w:author="Work" w:date="2024-06-16T18:31:00Z">
            <w:rPr>
              <w:rFonts w:cstheme="minorHAnsi"/>
            </w:rPr>
          </w:rPrChange>
        </w:rPr>
        <w:t xml:space="preserve">Delete </w:t>
      </w:r>
      <w:r w:rsidR="00395050" w:rsidRPr="002F63A7">
        <w:rPr>
          <w:rFonts w:cstheme="minorHAnsi"/>
          <w:highlight w:val="green"/>
          <w:rPrChange w:id="563" w:author="Work" w:date="2024-06-16T18:31:00Z">
            <w:rPr>
              <w:rFonts w:cstheme="minorHAnsi"/>
            </w:rPr>
          </w:rPrChange>
        </w:rPr>
        <w:t>Course</w:t>
      </w:r>
      <w:r w:rsidRPr="002F63A7">
        <w:rPr>
          <w:rFonts w:cstheme="minorHAnsi"/>
          <w:highlight w:val="green"/>
          <w:rPrChange w:id="564" w:author="Work" w:date="2024-06-16T18:31:00Z">
            <w:rPr>
              <w:rFonts w:cstheme="minorHAnsi"/>
            </w:rPr>
          </w:rPrChange>
        </w:rPr>
        <w:t xml:space="preserve"> (</w:t>
      </w:r>
      <w:r w:rsidR="00395050" w:rsidRPr="002F63A7">
        <w:rPr>
          <w:rFonts w:cstheme="minorHAnsi"/>
          <w:highlight w:val="green"/>
          <w:rPrChange w:id="565" w:author="Work" w:date="2024-06-16T18:31:00Z">
            <w:rPr>
              <w:rFonts w:cstheme="minorHAnsi"/>
            </w:rPr>
          </w:rPrChange>
        </w:rPr>
        <w:t>L</w:t>
      </w:r>
      <w:r w:rsidRPr="002F63A7">
        <w:rPr>
          <w:rFonts w:cstheme="minorHAnsi"/>
          <w:highlight w:val="green"/>
          <w:rPrChange w:id="566" w:author="Work" w:date="2024-06-16T18:31:00Z">
            <w:rPr>
              <w:rFonts w:cstheme="minorHAnsi"/>
            </w:rPr>
          </w:rPrChange>
        </w:rPr>
        <w:t>ogged in user and owner of the current</w:t>
      </w:r>
      <w:r w:rsidR="00395050" w:rsidRPr="002F63A7">
        <w:rPr>
          <w:rFonts w:cstheme="minorHAnsi"/>
          <w:highlight w:val="green"/>
          <w:rPrChange w:id="567" w:author="Work" w:date="2024-06-16T18:31:00Z">
            <w:rPr>
              <w:rFonts w:cstheme="minorHAnsi"/>
            </w:rPr>
          </w:rPrChange>
        </w:rPr>
        <w:t xml:space="preserve"> course</w:t>
      </w:r>
      <w:r w:rsidRPr="002F63A7">
        <w:rPr>
          <w:rFonts w:cstheme="minorHAnsi"/>
          <w:highlight w:val="green"/>
          <w:rPrChange w:id="568" w:author="Work" w:date="2024-06-16T18:31:00Z">
            <w:rPr>
              <w:rFonts w:cstheme="minorHAnsi"/>
            </w:rPr>
          </w:rPrChange>
        </w:rPr>
        <w:t xml:space="preserve">) </w:t>
      </w:r>
    </w:p>
    <w:p w14:paraId="1E9EF735" w14:textId="24649A31" w:rsidR="00493FC8" w:rsidRPr="002F63A7" w:rsidRDefault="00493FC8" w:rsidP="00357C76">
      <w:pPr>
        <w:rPr>
          <w:rStyle w:val="jlqj4b"/>
          <w:highlight w:val="green"/>
          <w:lang w:val="en"/>
          <w:rPrChange w:id="569" w:author="Work" w:date="2024-06-16T18:31:00Z">
            <w:rPr>
              <w:rStyle w:val="jlqj4b"/>
              <w:lang w:val="en"/>
            </w:rPr>
          </w:rPrChange>
        </w:rPr>
      </w:pPr>
      <w:r w:rsidRPr="002F63A7">
        <w:rPr>
          <w:rStyle w:val="jlqj4b"/>
          <w:highlight w:val="green"/>
          <w:lang w:val="en"/>
          <w:rPrChange w:id="570" w:author="Work" w:date="2024-06-16T18:31:00Z">
            <w:rPr>
              <w:rStyle w:val="jlqj4b"/>
              <w:lang w:val="en"/>
            </w:rPr>
          </w:rPrChange>
        </w:rPr>
        <w:t xml:space="preserve">Each </w:t>
      </w:r>
      <w:r w:rsidRPr="002F63A7">
        <w:rPr>
          <w:rStyle w:val="jlqj4b"/>
          <w:b/>
          <w:highlight w:val="green"/>
          <w:rPrChange w:id="571" w:author="Work" w:date="2024-06-16T18:31:00Z">
            <w:rPr>
              <w:rStyle w:val="jlqj4b"/>
              <w:b/>
            </w:rPr>
          </w:rPrChange>
        </w:rPr>
        <w:t>owner</w:t>
      </w:r>
      <w:r w:rsidR="00B61219" w:rsidRPr="002F63A7">
        <w:rPr>
          <w:rStyle w:val="jlqj4b"/>
          <w:highlight w:val="green"/>
          <w:lang w:val="en"/>
          <w:rPrChange w:id="572" w:author="Work" w:date="2024-06-16T18:31:00Z">
            <w:rPr>
              <w:rStyle w:val="jlqj4b"/>
              <w:lang w:val="en"/>
            </w:rPr>
          </w:rPrChange>
        </w:rPr>
        <w:t xml:space="preserve"> of the</w:t>
      </w:r>
      <w:r w:rsidR="00395050" w:rsidRPr="002F63A7">
        <w:rPr>
          <w:rStyle w:val="jlqj4b"/>
          <w:highlight w:val="green"/>
          <w:lang w:val="en"/>
          <w:rPrChange w:id="573" w:author="Work" w:date="2024-06-16T18:31:00Z">
            <w:rPr>
              <w:rStyle w:val="jlqj4b"/>
              <w:lang w:val="en"/>
            </w:rPr>
          </w:rPrChange>
        </w:rPr>
        <w:t xml:space="preserve"> course</w:t>
      </w:r>
      <w:r w:rsidR="00B61219" w:rsidRPr="002F63A7">
        <w:rPr>
          <w:rStyle w:val="jlqj4b"/>
          <w:highlight w:val="green"/>
          <w:rPrChange w:id="574" w:author="Work" w:date="2024-06-16T18:31:00Z">
            <w:rPr>
              <w:rStyle w:val="jlqj4b"/>
            </w:rPr>
          </w:rPrChange>
        </w:rPr>
        <w:t xml:space="preserve"> </w:t>
      </w:r>
      <w:r w:rsidR="004D7FAE" w:rsidRPr="002F63A7">
        <w:rPr>
          <w:rStyle w:val="jlqj4b"/>
          <w:highlight w:val="green"/>
          <w:lang w:val="en"/>
          <w:rPrChange w:id="575" w:author="Work" w:date="2024-06-16T18:31:00Z">
            <w:rPr>
              <w:rStyle w:val="jlqj4b"/>
              <w:lang w:val="en"/>
            </w:rPr>
          </w:rPrChange>
        </w:rPr>
        <w:t>post</w:t>
      </w:r>
      <w:r w:rsidRPr="002F63A7">
        <w:rPr>
          <w:rStyle w:val="jlqj4b"/>
          <w:highlight w:val="green"/>
          <w:lang w:val="en"/>
          <w:rPrChange w:id="576" w:author="Work" w:date="2024-06-16T18:31:00Z">
            <w:rPr>
              <w:rStyle w:val="jlqj4b"/>
              <w:lang w:val="en"/>
            </w:rPr>
          </w:rPrChange>
        </w:rPr>
        <w:t xml:space="preserve"> must be able to click on the </w:t>
      </w:r>
      <w:r w:rsidRPr="002F63A7">
        <w:rPr>
          <w:rStyle w:val="jlqj4b"/>
          <w:b/>
          <w:highlight w:val="green"/>
          <w:lang w:val="en"/>
          <w:rPrChange w:id="577" w:author="Work" w:date="2024-06-16T18:31:00Z">
            <w:rPr>
              <w:rStyle w:val="jlqj4b"/>
              <w:b/>
              <w:lang w:val="en"/>
            </w:rPr>
          </w:rPrChange>
        </w:rPr>
        <w:t>[Delete]</w:t>
      </w:r>
      <w:r w:rsidR="00B61219" w:rsidRPr="002F63A7">
        <w:rPr>
          <w:rStyle w:val="jlqj4b"/>
          <w:highlight w:val="green"/>
          <w:lang w:val="en"/>
          <w:rPrChange w:id="578" w:author="Work" w:date="2024-06-16T18:31:00Z">
            <w:rPr>
              <w:rStyle w:val="jlqj4b"/>
              <w:lang w:val="en"/>
            </w:rPr>
          </w:rPrChange>
        </w:rPr>
        <w:t xml:space="preserve"> button </w:t>
      </w:r>
      <w:r w:rsidR="00B61219" w:rsidRPr="002F63A7">
        <w:rPr>
          <w:rStyle w:val="jlqj4b"/>
          <w:highlight w:val="green"/>
          <w:rPrChange w:id="579" w:author="Work" w:date="2024-06-16T18:31:00Z">
            <w:rPr>
              <w:rStyle w:val="jlqj4b"/>
            </w:rPr>
          </w:rPrChange>
        </w:rPr>
        <w:t>and</w:t>
      </w:r>
      <w:r w:rsidRPr="002F63A7">
        <w:rPr>
          <w:rStyle w:val="jlqj4b"/>
          <w:highlight w:val="green"/>
          <w:lang w:val="en"/>
          <w:rPrChange w:id="580" w:author="Work" w:date="2024-06-16T18:31:00Z">
            <w:rPr>
              <w:rStyle w:val="jlqj4b"/>
              <w:lang w:val="en"/>
            </w:rPr>
          </w:rPrChange>
        </w:rPr>
        <w:t xml:space="preserve"> </w:t>
      </w:r>
      <w:r w:rsidRPr="002F63A7">
        <w:rPr>
          <w:rStyle w:val="jlqj4b"/>
          <w:b/>
          <w:highlight w:val="green"/>
          <w:lang w:val="en"/>
          <w:rPrChange w:id="581" w:author="Work" w:date="2024-06-16T18:31:00Z">
            <w:rPr>
              <w:rStyle w:val="jlqj4b"/>
              <w:b/>
              <w:lang w:val="en"/>
            </w:rPr>
          </w:rPrChange>
        </w:rPr>
        <w:t xml:space="preserve">delete the current </w:t>
      </w:r>
      <w:r w:rsidR="00395050" w:rsidRPr="002F63A7">
        <w:rPr>
          <w:rStyle w:val="jlqj4b"/>
          <w:b/>
          <w:highlight w:val="green"/>
          <w:lang w:val="en"/>
          <w:rPrChange w:id="582" w:author="Work" w:date="2024-06-16T18:31:00Z">
            <w:rPr>
              <w:rStyle w:val="jlqj4b"/>
              <w:b/>
              <w:lang w:val="en"/>
            </w:rPr>
          </w:rPrChange>
        </w:rPr>
        <w:t>course</w:t>
      </w:r>
      <w:r w:rsidRPr="002F63A7">
        <w:rPr>
          <w:rStyle w:val="jlqj4b"/>
          <w:highlight w:val="green"/>
          <w:lang w:val="en"/>
          <w:rPrChange w:id="583" w:author="Work" w:date="2024-06-16T18:31:00Z">
            <w:rPr>
              <w:rStyle w:val="jlqj4b"/>
              <w:lang w:val="en"/>
            </w:rPr>
          </w:rPrChange>
        </w:rPr>
        <w:t xml:space="preserve"> from the </w:t>
      </w:r>
      <w:r w:rsidR="001B0D26" w:rsidRPr="002F63A7">
        <w:rPr>
          <w:rStyle w:val="jlqj4b"/>
          <w:highlight w:val="green"/>
          <w:rPrChange w:id="584" w:author="Work" w:date="2024-06-16T18:31:00Z">
            <w:rPr>
              <w:rStyle w:val="jlqj4b"/>
            </w:rPr>
          </w:rPrChange>
        </w:rPr>
        <w:t>d</w:t>
      </w:r>
      <w:proofErr w:type="spellStart"/>
      <w:r w:rsidRPr="002F63A7">
        <w:rPr>
          <w:rStyle w:val="jlqj4b"/>
          <w:highlight w:val="green"/>
          <w:lang w:val="en"/>
          <w:rPrChange w:id="585" w:author="Work" w:date="2024-06-16T18:31:00Z">
            <w:rPr>
              <w:rStyle w:val="jlqj4b"/>
              <w:lang w:val="en"/>
            </w:rPr>
          </w:rPrChange>
        </w:rPr>
        <w:t>atabase</w:t>
      </w:r>
      <w:proofErr w:type="spellEnd"/>
      <w:r w:rsidR="001B0D26" w:rsidRPr="002F63A7">
        <w:rPr>
          <w:rStyle w:val="jlqj4b"/>
          <w:highlight w:val="green"/>
          <w:lang w:val="en"/>
          <w:rPrChange w:id="586" w:author="Work" w:date="2024-06-16T18:31:00Z">
            <w:rPr>
              <w:rStyle w:val="jlqj4b"/>
              <w:lang w:val="en"/>
            </w:rPr>
          </w:rPrChange>
        </w:rPr>
        <w:t>. After this</w:t>
      </w:r>
      <w:r w:rsidR="00A97D09" w:rsidRPr="002F63A7">
        <w:rPr>
          <w:rStyle w:val="jlqj4b"/>
          <w:highlight w:val="green"/>
          <w:lang w:val="en"/>
          <w:rPrChange w:id="587" w:author="Work" w:date="2024-06-16T18:31:00Z">
            <w:rPr>
              <w:rStyle w:val="jlqj4b"/>
              <w:lang w:val="en"/>
            </w:rPr>
          </w:rPrChange>
        </w:rPr>
        <w:t>,</w:t>
      </w:r>
      <w:r w:rsidRPr="002F63A7">
        <w:rPr>
          <w:rStyle w:val="jlqj4b"/>
          <w:highlight w:val="green"/>
          <w:lang w:val="en"/>
          <w:rPrChange w:id="588" w:author="Work" w:date="2024-06-16T18:31:00Z">
            <w:rPr>
              <w:rStyle w:val="jlqj4b"/>
              <w:lang w:val="en"/>
            </w:rPr>
          </w:rPrChange>
        </w:rPr>
        <w:t xml:space="preserve"> the user must be redirected to the </w:t>
      </w:r>
      <w:r w:rsidR="00395050" w:rsidRPr="002F63A7">
        <w:rPr>
          <w:rStyle w:val="jlqj4b"/>
          <w:b/>
          <w:bCs/>
          <w:highlight w:val="green"/>
          <w:lang w:val="en"/>
          <w:rPrChange w:id="589" w:author="Work" w:date="2024-06-16T18:31:00Z">
            <w:rPr>
              <w:rStyle w:val="jlqj4b"/>
              <w:b/>
              <w:bCs/>
              <w:lang w:val="en"/>
            </w:rPr>
          </w:rPrChange>
        </w:rPr>
        <w:t>All Course</w:t>
      </w:r>
      <w:r w:rsidR="00B61219" w:rsidRPr="002F63A7">
        <w:rPr>
          <w:rFonts w:cstheme="minorHAnsi"/>
          <w:highlight w:val="green"/>
          <w:rPrChange w:id="590" w:author="Work" w:date="2024-06-16T18:31:00Z">
            <w:rPr>
              <w:rFonts w:cstheme="minorHAnsi"/>
            </w:rPr>
          </w:rPrChange>
        </w:rPr>
        <w:t xml:space="preserve"> </w:t>
      </w:r>
      <w:r w:rsidRPr="002F63A7">
        <w:rPr>
          <w:rStyle w:val="jlqj4b"/>
          <w:highlight w:val="green"/>
          <w:lang w:val="en"/>
          <w:rPrChange w:id="591" w:author="Work" w:date="2024-06-16T18:31:00Z">
            <w:rPr>
              <w:rStyle w:val="jlqj4b"/>
              <w:lang w:val="en"/>
            </w:rPr>
          </w:rPrChange>
        </w:rPr>
        <w:t>page.</w:t>
      </w:r>
    </w:p>
    <w:p w14:paraId="4B3B673B" w14:textId="2D8BC3FB" w:rsidR="00C4450D" w:rsidRPr="002F63A7" w:rsidRDefault="00C4450D" w:rsidP="00357C76">
      <w:pPr>
        <w:rPr>
          <w:highlight w:val="green"/>
          <w:rPrChange w:id="592" w:author="Work" w:date="2024-06-16T18:31:00Z">
            <w:rPr/>
          </w:rPrChange>
        </w:rPr>
      </w:pPr>
      <w:r w:rsidRPr="002F63A7">
        <w:rPr>
          <w:highlight w:val="green"/>
          <w:rPrChange w:id="593" w:author="Work" w:date="2024-06-16T18:31:00Z">
            <w:rPr/>
          </w:rPrChange>
        </w:rPr>
        <w:t xml:space="preserve">A user who is not the owner of the course should </w:t>
      </w:r>
      <w:r w:rsidRPr="002F63A7">
        <w:rPr>
          <w:b/>
          <w:bCs/>
          <w:highlight w:val="green"/>
          <w:rPrChange w:id="594" w:author="Work" w:date="2024-06-16T18:31:00Z">
            <w:rPr>
              <w:b/>
              <w:bCs/>
            </w:rPr>
          </w:rPrChange>
        </w:rPr>
        <w:t>NOT</w:t>
      </w:r>
      <w:r w:rsidRPr="002F63A7">
        <w:rPr>
          <w:highlight w:val="green"/>
          <w:rPrChange w:id="595" w:author="Work" w:date="2024-06-16T18:31:00Z">
            <w:rPr/>
          </w:rPrChange>
        </w:rPr>
        <w:t xml:space="preserve"> be able to reach this functionality by typing its URL (e.g. “http://localhost:300/courses/delete/1234”) in the browser address bar. </w:t>
      </w:r>
    </w:p>
    <w:p w14:paraId="537E7B9A" w14:textId="7EA03459" w:rsidR="00183F87" w:rsidRPr="002F63A7" w:rsidRDefault="00183F87" w:rsidP="00183F87">
      <w:pPr>
        <w:pStyle w:val="Heading4"/>
        <w:rPr>
          <w:rFonts w:cstheme="minorHAnsi"/>
          <w:highlight w:val="green"/>
          <w:rPrChange w:id="596" w:author="Work" w:date="2024-06-16T18:31:00Z">
            <w:rPr>
              <w:rFonts w:cstheme="minorHAnsi"/>
            </w:rPr>
          </w:rPrChange>
        </w:rPr>
      </w:pPr>
      <w:r w:rsidRPr="002F63A7">
        <w:rPr>
          <w:rFonts w:cstheme="minorHAnsi"/>
          <w:highlight w:val="green"/>
          <w:rPrChange w:id="597" w:author="Work" w:date="2024-06-16T18:31:00Z">
            <w:rPr>
              <w:rFonts w:cstheme="minorHAnsi"/>
            </w:rPr>
          </w:rPrChange>
        </w:rPr>
        <w:t xml:space="preserve">Edit </w:t>
      </w:r>
      <w:r w:rsidR="00434AB1" w:rsidRPr="002F63A7">
        <w:rPr>
          <w:rFonts w:cstheme="minorHAnsi"/>
          <w:highlight w:val="green"/>
          <w:rPrChange w:id="598" w:author="Work" w:date="2024-06-16T18:31:00Z">
            <w:rPr>
              <w:rFonts w:cstheme="minorHAnsi"/>
            </w:rPr>
          </w:rPrChange>
        </w:rPr>
        <w:t>Course</w:t>
      </w:r>
      <w:r w:rsidRPr="002F63A7">
        <w:rPr>
          <w:rFonts w:cstheme="minorHAnsi"/>
          <w:highlight w:val="green"/>
          <w:rPrChange w:id="599" w:author="Work" w:date="2024-06-16T18:31:00Z">
            <w:rPr>
              <w:rFonts w:cstheme="minorHAnsi"/>
            </w:rPr>
          </w:rPrChange>
        </w:rPr>
        <w:t xml:space="preserve"> (</w:t>
      </w:r>
      <w:r w:rsidR="00434AB1" w:rsidRPr="002F63A7">
        <w:rPr>
          <w:rFonts w:cstheme="minorHAnsi"/>
          <w:highlight w:val="green"/>
          <w:rPrChange w:id="600" w:author="Work" w:date="2024-06-16T18:31:00Z">
            <w:rPr>
              <w:rFonts w:cstheme="minorHAnsi"/>
            </w:rPr>
          </w:rPrChange>
        </w:rPr>
        <w:t>L</w:t>
      </w:r>
      <w:r w:rsidRPr="002F63A7">
        <w:rPr>
          <w:rFonts w:cstheme="minorHAnsi"/>
          <w:highlight w:val="green"/>
          <w:rPrChange w:id="601" w:author="Work" w:date="2024-06-16T18:31:00Z">
            <w:rPr>
              <w:rFonts w:cstheme="minorHAnsi"/>
            </w:rPr>
          </w:rPrChange>
        </w:rPr>
        <w:t xml:space="preserve">ogged in user and owner of the current </w:t>
      </w:r>
      <w:r w:rsidR="00434AB1" w:rsidRPr="002F63A7">
        <w:rPr>
          <w:rFonts w:cstheme="minorHAnsi"/>
          <w:highlight w:val="green"/>
          <w:rPrChange w:id="602" w:author="Work" w:date="2024-06-16T18:31:00Z">
            <w:rPr>
              <w:rFonts w:cstheme="minorHAnsi"/>
            </w:rPr>
          </w:rPrChange>
        </w:rPr>
        <w:t>course offer</w:t>
      </w:r>
      <w:r w:rsidRPr="002F63A7">
        <w:rPr>
          <w:rFonts w:cstheme="minorHAnsi"/>
          <w:highlight w:val="green"/>
          <w:rPrChange w:id="603" w:author="Work" w:date="2024-06-16T18:31:00Z">
            <w:rPr>
              <w:rFonts w:cstheme="minorHAnsi"/>
            </w:rPr>
          </w:rPrChange>
        </w:rPr>
        <w:t xml:space="preserve">) </w:t>
      </w:r>
    </w:p>
    <w:p w14:paraId="0291A507" w14:textId="1CD148D3" w:rsidR="00183F87" w:rsidRDefault="00183F87" w:rsidP="00357C76">
      <w:pPr>
        <w:rPr>
          <w:rStyle w:val="jlqj4b"/>
          <w:lang w:val="en"/>
        </w:rPr>
      </w:pPr>
      <w:r w:rsidRPr="002F63A7">
        <w:rPr>
          <w:rStyle w:val="jlqj4b"/>
          <w:highlight w:val="green"/>
          <w:lang w:val="en"/>
          <w:rPrChange w:id="604" w:author="Work" w:date="2024-06-16T18:31:00Z">
            <w:rPr>
              <w:rStyle w:val="jlqj4b"/>
              <w:lang w:val="en"/>
            </w:rPr>
          </w:rPrChange>
        </w:rPr>
        <w:t xml:space="preserve">Each </w:t>
      </w:r>
      <w:r w:rsidRPr="002F63A7">
        <w:rPr>
          <w:rStyle w:val="jlqj4b"/>
          <w:b/>
          <w:highlight w:val="green"/>
          <w:lang w:val="en"/>
          <w:rPrChange w:id="605" w:author="Work" w:date="2024-06-16T18:31:00Z">
            <w:rPr>
              <w:rStyle w:val="jlqj4b"/>
              <w:b/>
              <w:lang w:val="en"/>
            </w:rPr>
          </w:rPrChange>
        </w:rPr>
        <w:t>owner</w:t>
      </w:r>
      <w:r w:rsidRPr="002F63A7">
        <w:rPr>
          <w:rStyle w:val="jlqj4b"/>
          <w:highlight w:val="green"/>
          <w:lang w:val="en"/>
          <w:rPrChange w:id="606" w:author="Work" w:date="2024-06-16T18:31:00Z">
            <w:rPr>
              <w:rStyle w:val="jlqj4b"/>
              <w:lang w:val="en"/>
            </w:rPr>
          </w:rPrChange>
        </w:rPr>
        <w:t xml:space="preserve"> can edit their </w:t>
      </w:r>
      <w:r w:rsidR="00434AB1" w:rsidRPr="002F63A7">
        <w:rPr>
          <w:rStyle w:val="jlqj4b"/>
          <w:b/>
          <w:highlight w:val="green"/>
          <w:lang w:val="en"/>
          <w:rPrChange w:id="607" w:author="Work" w:date="2024-06-16T18:31:00Z">
            <w:rPr>
              <w:rStyle w:val="jlqj4b"/>
              <w:b/>
              <w:lang w:val="en"/>
            </w:rPr>
          </w:rPrChange>
        </w:rPr>
        <w:t>course</w:t>
      </w:r>
      <w:r w:rsidRPr="002F63A7">
        <w:rPr>
          <w:rStyle w:val="jlqj4b"/>
          <w:b/>
          <w:highlight w:val="green"/>
          <w:lang w:val="en"/>
          <w:rPrChange w:id="608" w:author="Work" w:date="2024-06-16T18:31:00Z">
            <w:rPr>
              <w:rStyle w:val="jlqj4b"/>
              <w:b/>
              <w:lang w:val="en"/>
            </w:rPr>
          </w:rPrChange>
        </w:rPr>
        <w:t xml:space="preserve"> </w:t>
      </w:r>
      <w:r w:rsidR="004D7FAE" w:rsidRPr="002F63A7">
        <w:rPr>
          <w:rStyle w:val="jlqj4b"/>
          <w:b/>
          <w:highlight w:val="green"/>
          <w:lang w:val="en"/>
          <w:rPrChange w:id="609" w:author="Work" w:date="2024-06-16T18:31:00Z">
            <w:rPr>
              <w:rStyle w:val="jlqj4b"/>
              <w:b/>
              <w:lang w:val="en"/>
            </w:rPr>
          </w:rPrChange>
        </w:rPr>
        <w:t>post</w:t>
      </w:r>
      <w:r w:rsidRPr="002F63A7">
        <w:rPr>
          <w:rStyle w:val="jlqj4b"/>
          <w:highlight w:val="green"/>
          <w:lang w:val="en"/>
          <w:rPrChange w:id="610" w:author="Work" w:date="2024-06-16T18:31:00Z">
            <w:rPr>
              <w:rStyle w:val="jlqj4b"/>
              <w:lang w:val="en"/>
            </w:rPr>
          </w:rPrChange>
        </w:rPr>
        <w:t>.</w:t>
      </w:r>
      <w:r w:rsidRPr="002F63A7">
        <w:rPr>
          <w:rStyle w:val="viiyi"/>
          <w:highlight w:val="green"/>
          <w:lang w:val="en"/>
          <w:rPrChange w:id="611" w:author="Work" w:date="2024-06-16T18:31:00Z">
            <w:rPr>
              <w:rStyle w:val="viiyi"/>
              <w:lang w:val="en"/>
            </w:rPr>
          </w:rPrChange>
        </w:rPr>
        <w:t xml:space="preserve"> </w:t>
      </w:r>
      <w:r w:rsidRPr="002F63A7">
        <w:rPr>
          <w:rStyle w:val="jlqj4b"/>
          <w:highlight w:val="green"/>
          <w:lang w:val="en"/>
          <w:rPrChange w:id="612" w:author="Work" w:date="2024-06-16T18:31:00Z">
            <w:rPr>
              <w:rStyle w:val="jlqj4b"/>
              <w:lang w:val="en"/>
            </w:rPr>
          </w:rPrChange>
        </w:rPr>
        <w:t xml:space="preserve">Clicking the </w:t>
      </w:r>
      <w:r w:rsidRPr="002F63A7">
        <w:rPr>
          <w:rStyle w:val="jlqj4b"/>
          <w:b/>
          <w:highlight w:val="green"/>
          <w:lang w:val="en"/>
          <w:rPrChange w:id="613" w:author="Work" w:date="2024-06-16T18:31:00Z">
            <w:rPr>
              <w:rStyle w:val="jlqj4b"/>
              <w:b/>
              <w:lang w:val="en"/>
            </w:rPr>
          </w:rPrChange>
        </w:rPr>
        <w:t>[Edit]</w:t>
      </w:r>
      <w:r w:rsidRPr="002F63A7">
        <w:rPr>
          <w:rStyle w:val="jlqj4b"/>
          <w:highlight w:val="green"/>
          <w:lang w:val="en"/>
          <w:rPrChange w:id="614" w:author="Work" w:date="2024-06-16T18:31:00Z">
            <w:rPr>
              <w:rStyle w:val="jlqj4b"/>
              <w:lang w:val="en"/>
            </w:rPr>
          </w:rPrChange>
        </w:rPr>
        <w:t xml:space="preserve"> button for a specific </w:t>
      </w:r>
      <w:r w:rsidR="00434AB1" w:rsidRPr="002F63A7">
        <w:rPr>
          <w:rStyle w:val="jlqj4b"/>
          <w:highlight w:val="green"/>
          <w:lang w:val="en"/>
          <w:rPrChange w:id="615" w:author="Work" w:date="2024-06-16T18:31:00Z">
            <w:rPr>
              <w:rStyle w:val="jlqj4b"/>
              <w:lang w:val="en"/>
            </w:rPr>
          </w:rPrChange>
        </w:rPr>
        <w:t>course</w:t>
      </w:r>
      <w:r w:rsidRPr="002F63A7">
        <w:rPr>
          <w:rStyle w:val="jlqj4b"/>
          <w:highlight w:val="green"/>
          <w:lang w:val="en"/>
          <w:rPrChange w:id="616" w:author="Work" w:date="2024-06-16T18:31:00Z">
            <w:rPr>
              <w:rStyle w:val="jlqj4b"/>
              <w:lang w:val="en"/>
            </w:rPr>
          </w:rPrChange>
        </w:rPr>
        <w:t xml:space="preserve"> on the details page should display the </w:t>
      </w:r>
      <w:r w:rsidRPr="002F63A7">
        <w:rPr>
          <w:rStyle w:val="jlqj4b"/>
          <w:b/>
          <w:highlight w:val="green"/>
          <w:lang w:val="en"/>
          <w:rPrChange w:id="617" w:author="Work" w:date="2024-06-16T18:31:00Z">
            <w:rPr>
              <w:rStyle w:val="jlqj4b"/>
              <w:b/>
              <w:lang w:val="en"/>
            </w:rPr>
          </w:rPrChange>
        </w:rPr>
        <w:t>Edit page</w:t>
      </w:r>
      <w:r w:rsidRPr="002F63A7">
        <w:rPr>
          <w:rStyle w:val="jlqj4b"/>
          <w:highlight w:val="green"/>
          <w:lang w:val="en"/>
          <w:rPrChange w:id="618" w:author="Work" w:date="2024-06-16T18:31:00Z">
            <w:rPr>
              <w:rStyle w:val="jlqj4b"/>
              <w:lang w:val="en"/>
            </w:rPr>
          </w:rPrChange>
        </w:rPr>
        <w:t xml:space="preserve">, all </w:t>
      </w:r>
      <w:r w:rsidR="00B61219" w:rsidRPr="002F63A7">
        <w:rPr>
          <w:rStyle w:val="jlqj4b"/>
          <w:highlight w:val="green"/>
          <w:lang w:val="en"/>
          <w:rPrChange w:id="619" w:author="Work" w:date="2024-06-16T18:31:00Z">
            <w:rPr>
              <w:rStyle w:val="jlqj4b"/>
              <w:lang w:val="en"/>
            </w:rPr>
          </w:rPrChange>
        </w:rPr>
        <w:t xml:space="preserve">fields being populated with </w:t>
      </w:r>
      <w:r w:rsidR="00434AB1" w:rsidRPr="002F63A7">
        <w:rPr>
          <w:rStyle w:val="jlqj4b"/>
          <w:highlight w:val="green"/>
          <w:lang w:val="en"/>
          <w:rPrChange w:id="620" w:author="Work" w:date="2024-06-16T18:31:00Z">
            <w:rPr>
              <w:rStyle w:val="jlqj4b"/>
              <w:lang w:val="en"/>
            </w:rPr>
          </w:rPrChange>
        </w:rPr>
        <w:t>course</w:t>
      </w:r>
      <w:r w:rsidRPr="002F63A7">
        <w:rPr>
          <w:rStyle w:val="jlqj4b"/>
          <w:highlight w:val="green"/>
          <w:lang w:val="en"/>
          <w:rPrChange w:id="621" w:author="Work" w:date="2024-06-16T18:31:00Z">
            <w:rPr>
              <w:rStyle w:val="jlqj4b"/>
              <w:lang w:val="en"/>
            </w:rPr>
          </w:rPrChange>
        </w:rPr>
        <w:t xml:space="preserve"> data.</w:t>
      </w:r>
      <w:r w:rsidRPr="002F63A7">
        <w:rPr>
          <w:rStyle w:val="viiyi"/>
          <w:highlight w:val="green"/>
          <w:lang w:val="en"/>
          <w:rPrChange w:id="622" w:author="Work" w:date="2024-06-16T18:31:00Z">
            <w:rPr>
              <w:rStyle w:val="viiyi"/>
              <w:lang w:val="en"/>
            </w:rPr>
          </w:rPrChange>
        </w:rPr>
        <w:t xml:space="preserve"> </w:t>
      </w:r>
      <w:r w:rsidRPr="002F63A7">
        <w:rPr>
          <w:rStyle w:val="jlqj4b"/>
          <w:highlight w:val="green"/>
          <w:lang w:val="en"/>
          <w:rPrChange w:id="623" w:author="Work" w:date="2024-06-16T18:31:00Z">
            <w:rPr>
              <w:rStyle w:val="jlqj4b"/>
              <w:lang w:val="en"/>
            </w:rPr>
          </w:rPrChange>
        </w:rPr>
        <w:t xml:space="preserve">It contains a form with input fields for all relevant </w:t>
      </w:r>
      <w:r w:rsidRPr="002F63A7">
        <w:rPr>
          <w:rStyle w:val="jlqj4b"/>
          <w:highlight w:val="green"/>
          <w:lang w:val="en"/>
          <w:rPrChange w:id="624" w:author="Work" w:date="2024-06-16T18:31:00Z">
            <w:rPr>
              <w:rStyle w:val="jlqj4b"/>
              <w:lang w:val="en"/>
            </w:rPr>
          </w:rPrChange>
        </w:rPr>
        <w:lastRenderedPageBreak/>
        <w:t>properties.</w:t>
      </w:r>
      <w:r w:rsidRPr="002F63A7">
        <w:rPr>
          <w:rStyle w:val="viiyi"/>
          <w:highlight w:val="green"/>
          <w:lang w:val="en"/>
          <w:rPrChange w:id="625" w:author="Work" w:date="2024-06-16T18:31:00Z">
            <w:rPr>
              <w:rStyle w:val="viiyi"/>
              <w:lang w:val="en"/>
            </w:rPr>
          </w:rPrChange>
        </w:rPr>
        <w:t xml:space="preserve"> </w:t>
      </w:r>
      <w:r w:rsidRPr="002F63A7">
        <w:rPr>
          <w:rStyle w:val="jlqj4b"/>
          <w:highlight w:val="green"/>
          <w:lang w:val="en"/>
          <w:rPrChange w:id="626" w:author="Work" w:date="2024-06-16T18:31:00Z">
            <w:rPr>
              <w:rStyle w:val="jlqj4b"/>
              <w:lang w:val="en"/>
            </w:rPr>
          </w:rPrChange>
        </w:rPr>
        <w:t xml:space="preserve">If </w:t>
      </w:r>
      <w:r w:rsidRPr="002F63A7">
        <w:rPr>
          <w:rStyle w:val="jlqj4b"/>
          <w:b/>
          <w:bCs/>
          <w:highlight w:val="green"/>
          <w:lang w:val="en"/>
          <w:rPrChange w:id="627" w:author="Work" w:date="2024-06-16T18:31:00Z">
            <w:rPr>
              <w:rStyle w:val="jlqj4b"/>
              <w:b/>
              <w:bCs/>
              <w:lang w:val="en"/>
            </w:rPr>
          </w:rPrChange>
        </w:rPr>
        <w:t>successful</w:t>
      </w:r>
      <w:r w:rsidRPr="002F63A7">
        <w:rPr>
          <w:rStyle w:val="jlqj4b"/>
          <w:highlight w:val="green"/>
          <w:lang w:val="en"/>
          <w:rPrChange w:id="628" w:author="Work" w:date="2024-06-16T18:31:00Z">
            <w:rPr>
              <w:rStyle w:val="jlqj4b"/>
              <w:lang w:val="en"/>
            </w:rPr>
          </w:rPrChange>
        </w:rPr>
        <w:t xml:space="preserve">, redirect the user to the </w:t>
      </w:r>
      <w:r w:rsidRPr="002F63A7">
        <w:rPr>
          <w:rStyle w:val="jlqj4b"/>
          <w:b/>
          <w:highlight w:val="green"/>
          <w:lang w:val="en"/>
          <w:rPrChange w:id="629" w:author="Work" w:date="2024-06-16T18:31:00Z">
            <w:rPr>
              <w:rStyle w:val="jlqj4b"/>
              <w:b/>
              <w:lang w:val="en"/>
            </w:rPr>
          </w:rPrChange>
        </w:rPr>
        <w:t xml:space="preserve">current </w:t>
      </w:r>
      <w:r w:rsidR="00434AB1" w:rsidRPr="002F63A7">
        <w:rPr>
          <w:rStyle w:val="jlqj4b"/>
          <w:b/>
          <w:highlight w:val="green"/>
          <w:lang w:val="en"/>
          <w:rPrChange w:id="630" w:author="Work" w:date="2024-06-16T18:31:00Z">
            <w:rPr>
              <w:rStyle w:val="jlqj4b"/>
              <w:b/>
              <w:lang w:val="en"/>
            </w:rPr>
          </w:rPrChange>
        </w:rPr>
        <w:t>c</w:t>
      </w:r>
      <w:proofErr w:type="spellStart"/>
      <w:r w:rsidR="00434AB1" w:rsidRPr="002F63A7">
        <w:rPr>
          <w:rStyle w:val="jlqj4b"/>
          <w:b/>
          <w:highlight w:val="green"/>
          <w:rPrChange w:id="631" w:author="Work" w:date="2024-06-16T18:31:00Z">
            <w:rPr>
              <w:rStyle w:val="jlqj4b"/>
              <w:b/>
            </w:rPr>
          </w:rPrChange>
        </w:rPr>
        <w:t>ourse</w:t>
      </w:r>
      <w:proofErr w:type="spellEnd"/>
      <w:r w:rsidRPr="002F63A7">
        <w:rPr>
          <w:rStyle w:val="jlqj4b"/>
          <w:b/>
          <w:highlight w:val="green"/>
          <w:lang w:val="en"/>
          <w:rPrChange w:id="632" w:author="Work" w:date="2024-06-16T18:31:00Z">
            <w:rPr>
              <w:rStyle w:val="jlqj4b"/>
              <w:b/>
              <w:lang w:val="en"/>
            </w:rPr>
          </w:rPrChange>
        </w:rPr>
        <w:t xml:space="preserve"> </w:t>
      </w:r>
      <w:r w:rsidR="004D7FAE" w:rsidRPr="002F63A7">
        <w:rPr>
          <w:rStyle w:val="jlqj4b"/>
          <w:b/>
          <w:highlight w:val="green"/>
          <w:lang w:val="en"/>
          <w:rPrChange w:id="633" w:author="Work" w:date="2024-06-16T18:31:00Z">
            <w:rPr>
              <w:rStyle w:val="jlqj4b"/>
              <w:b/>
              <w:lang w:val="en"/>
            </w:rPr>
          </w:rPrChange>
        </w:rPr>
        <w:t xml:space="preserve">post </w:t>
      </w:r>
      <w:r w:rsidRPr="002F63A7">
        <w:rPr>
          <w:rStyle w:val="jlqj4b"/>
          <w:b/>
          <w:highlight w:val="green"/>
          <w:lang w:val="en"/>
          <w:rPrChange w:id="634" w:author="Work" w:date="2024-06-16T18:31:00Z">
            <w:rPr>
              <w:rStyle w:val="jlqj4b"/>
              <w:b/>
              <w:lang w:val="en"/>
            </w:rPr>
          </w:rPrChange>
        </w:rPr>
        <w:t>details page</w:t>
      </w:r>
      <w:r w:rsidRPr="002F63A7">
        <w:rPr>
          <w:rStyle w:val="jlqj4b"/>
          <w:highlight w:val="green"/>
          <w:lang w:val="en"/>
          <w:rPrChange w:id="635" w:author="Work" w:date="2024-06-16T18:31:00Z">
            <w:rPr>
              <w:rStyle w:val="jlqj4b"/>
              <w:lang w:val="en"/>
            </w:rPr>
          </w:rPrChange>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3F5A5453" w:rsidR="00C4450D" w:rsidRPr="00154BA7" w:rsidRDefault="00C4450D" w:rsidP="00357C76">
      <w:pPr>
        <w:rPr>
          <w:rStyle w:val="jlqj4b"/>
        </w:rPr>
      </w:pPr>
      <w:r w:rsidRPr="002F63A7">
        <w:rPr>
          <w:highlight w:val="green"/>
          <w:rPrChange w:id="636" w:author="Work" w:date="2024-06-16T18:31:00Z">
            <w:rPr/>
          </w:rPrChange>
        </w:rPr>
        <w:t xml:space="preserve">A user who is not the owner of the course should </w:t>
      </w:r>
      <w:r w:rsidRPr="002F63A7">
        <w:rPr>
          <w:b/>
          <w:bCs/>
          <w:highlight w:val="green"/>
          <w:rPrChange w:id="637" w:author="Work" w:date="2024-06-16T18:31:00Z">
            <w:rPr>
              <w:b/>
              <w:bCs/>
            </w:rPr>
          </w:rPrChange>
        </w:rPr>
        <w:t>NOT</w:t>
      </w:r>
      <w:r w:rsidRPr="002F63A7">
        <w:rPr>
          <w:highlight w:val="green"/>
          <w:rPrChange w:id="638" w:author="Work" w:date="2024-06-16T18:31:00Z">
            <w:rPr/>
          </w:rPrChange>
        </w:rPr>
        <w:t xml:space="preserve"> be able to reach this page by typing its URL (e.g. “http://localhost:300/courses/edit/1234”) in the browser address bar.</w:t>
      </w:r>
      <w:r>
        <w:t xml:space="preserve"> </w:t>
      </w:r>
    </w:p>
    <w:p w14:paraId="2874BDAF" w14:textId="15FFD856" w:rsidR="00A45076" w:rsidRPr="00A508CE" w:rsidRDefault="00434AB1" w:rsidP="00357C76">
      <w:pPr>
        <w:rPr>
          <w:lang w:val="en"/>
        </w:rPr>
      </w:pPr>
      <w:r w:rsidRPr="00434AB1">
        <w:rPr>
          <w:noProof/>
        </w:rPr>
        <w:drawing>
          <wp:inline distT="0" distB="0" distL="0" distR="0" wp14:anchorId="131B15C4" wp14:editId="7CA386BB">
            <wp:extent cx="6626225" cy="2999105"/>
            <wp:effectExtent l="0" t="0" r="3175" b="0"/>
            <wp:docPr id="1791252459"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52459" name="Картина 1" descr="Картина, която съдържа текст, екранна снимка, софтуер, Компютърна икона&#10;&#10;Описанието е генерирано автоматично"/>
                    <pic:cNvPicPr/>
                  </pic:nvPicPr>
                  <pic:blipFill>
                    <a:blip r:embed="rId28"/>
                    <a:stretch>
                      <a:fillRect/>
                    </a:stretch>
                  </pic:blipFill>
                  <pic:spPr>
                    <a:xfrm>
                      <a:off x="0" y="0"/>
                      <a:ext cx="6626225" cy="2999105"/>
                    </a:xfrm>
                    <a:prstGeom prst="rect">
                      <a:avLst/>
                    </a:prstGeom>
                  </pic:spPr>
                </pic:pic>
              </a:graphicData>
            </a:graphic>
          </wp:inline>
        </w:drawing>
      </w:r>
    </w:p>
    <w:p w14:paraId="219DA8A3" w14:textId="13A81A87" w:rsidR="00357C76" w:rsidRPr="0004070D" w:rsidRDefault="00357C76" w:rsidP="00183F87">
      <w:pPr>
        <w:pStyle w:val="Heading2"/>
        <w:rPr>
          <w:highlight w:val="green"/>
          <w:lang w:val="bg-BG"/>
          <w:rPrChange w:id="639" w:author="Work" w:date="2024-06-18T14:57:00Z">
            <w:rPr>
              <w:lang w:val="bg-BG"/>
            </w:rPr>
          </w:rPrChange>
        </w:rPr>
      </w:pPr>
      <w:r w:rsidRPr="0004070D">
        <w:rPr>
          <w:highlight w:val="green"/>
          <w:rPrChange w:id="640" w:author="Work" w:date="2024-06-18T14:57:00Z">
            <w:rPr/>
          </w:rPrChange>
        </w:rPr>
        <w:t xml:space="preserve">Security Requirements </w:t>
      </w:r>
      <w:r w:rsidR="00183F87" w:rsidRPr="0004070D">
        <w:rPr>
          <w:highlight w:val="green"/>
          <w:rPrChange w:id="641" w:author="Work" w:date="2024-06-18T14:57:00Z">
            <w:rPr/>
          </w:rPrChange>
        </w:rPr>
        <w:t>(Routes Guards</w:t>
      </w:r>
      <w:r w:rsidR="00C2168A" w:rsidRPr="0004070D">
        <w:rPr>
          <w:highlight w:val="green"/>
          <w:rPrChange w:id="642" w:author="Work" w:date="2024-06-18T14:57:00Z">
            <w:rPr/>
          </w:rPrChange>
        </w:rPr>
        <w:t>)</w:t>
      </w:r>
    </w:p>
    <w:p w14:paraId="385B3953" w14:textId="4ADDDD80" w:rsidR="00357C76" w:rsidRPr="0004070D" w:rsidRDefault="00357C76" w:rsidP="00357C76">
      <w:pPr>
        <w:rPr>
          <w:highlight w:val="green"/>
          <w:lang w:val="bg-BG"/>
          <w:rPrChange w:id="643" w:author="Work" w:date="2024-06-18T14:57:00Z">
            <w:rPr>
              <w:lang w:val="bg-BG"/>
            </w:rPr>
          </w:rPrChange>
        </w:rPr>
      </w:pPr>
      <w:r w:rsidRPr="0004070D">
        <w:rPr>
          <w:highlight w:val="green"/>
          <w:rPrChange w:id="644" w:author="Work" w:date="2024-06-18T14:57:00Z">
            <w:rPr/>
          </w:rPrChange>
        </w:rPr>
        <w:t xml:space="preserve">The </w:t>
      </w:r>
      <w:r w:rsidRPr="0004070D">
        <w:rPr>
          <w:rStyle w:val="CodeChar"/>
          <w:highlight w:val="green"/>
          <w:rPrChange w:id="645" w:author="Work" w:date="2024-06-18T14:57:00Z">
            <w:rPr>
              <w:rStyle w:val="CodeChar"/>
            </w:rPr>
          </w:rPrChange>
        </w:rPr>
        <w:t>Security</w:t>
      </w:r>
      <w:r w:rsidR="000404EF" w:rsidRPr="0004070D">
        <w:rPr>
          <w:rStyle w:val="CodeChar"/>
          <w:highlight w:val="green"/>
          <w:rPrChange w:id="646" w:author="Work" w:date="2024-06-18T14:57:00Z">
            <w:rPr>
              <w:rStyle w:val="CodeChar"/>
            </w:rPr>
          </w:rPrChange>
        </w:rPr>
        <w:t xml:space="preserve"> </w:t>
      </w:r>
      <w:r w:rsidRPr="0004070D">
        <w:rPr>
          <w:rStyle w:val="CodeChar"/>
          <w:highlight w:val="green"/>
          <w:rPrChange w:id="647" w:author="Work" w:date="2024-06-18T14:57:00Z">
            <w:rPr>
              <w:rStyle w:val="CodeChar"/>
            </w:rPr>
          </w:rPrChange>
        </w:rPr>
        <w:t>Requirements</w:t>
      </w:r>
      <w:r w:rsidRPr="0004070D">
        <w:rPr>
          <w:noProof/>
          <w:highlight w:val="green"/>
          <w:rPrChange w:id="648" w:author="Work" w:date="2024-06-18T14:57:00Z">
            <w:rPr>
              <w:noProof/>
            </w:rPr>
          </w:rPrChange>
        </w:rPr>
        <w:t xml:space="preserve"> </w:t>
      </w:r>
      <w:r w:rsidRPr="0004070D">
        <w:rPr>
          <w:highlight w:val="green"/>
          <w:rPrChange w:id="649" w:author="Work" w:date="2024-06-18T14:57:00Z">
            <w:rPr/>
          </w:rPrChange>
        </w:rPr>
        <w:t xml:space="preserve">are mainly </w:t>
      </w:r>
      <w:r w:rsidRPr="0004070D">
        <w:rPr>
          <w:b/>
          <w:highlight w:val="green"/>
          <w:rPrChange w:id="650" w:author="Work" w:date="2024-06-18T14:57:00Z">
            <w:rPr>
              <w:b/>
            </w:rPr>
          </w:rPrChange>
        </w:rPr>
        <w:t>access</w:t>
      </w:r>
      <w:r w:rsidRPr="0004070D">
        <w:rPr>
          <w:highlight w:val="green"/>
          <w:rPrChange w:id="651" w:author="Work" w:date="2024-06-18T14:57:00Z">
            <w:rPr/>
          </w:rPrChange>
        </w:rPr>
        <w:t xml:space="preserve"> requirements. Configurations about which users can access specific functionalities and pages.</w:t>
      </w:r>
    </w:p>
    <w:p w14:paraId="1EB30344" w14:textId="78C006D8" w:rsidR="00183F87" w:rsidRPr="0004070D" w:rsidRDefault="00357C76" w:rsidP="00183F87">
      <w:pPr>
        <w:pStyle w:val="ListParagraph"/>
        <w:numPr>
          <w:ilvl w:val="0"/>
          <w:numId w:val="42"/>
        </w:numPr>
        <w:rPr>
          <w:highlight w:val="green"/>
          <w:lang w:val="bg-BG"/>
          <w:rPrChange w:id="652" w:author="Work" w:date="2024-06-18T14:57:00Z">
            <w:rPr>
              <w:lang w:val="bg-BG"/>
            </w:rPr>
          </w:rPrChange>
        </w:rPr>
      </w:pPr>
      <w:r w:rsidRPr="0004070D">
        <w:rPr>
          <w:rStyle w:val="CodeChar"/>
          <w:highlight w:val="green"/>
          <w:rPrChange w:id="653" w:author="Work" w:date="2024-06-18T14:57:00Z">
            <w:rPr>
              <w:rStyle w:val="CodeChar"/>
            </w:rPr>
          </w:rPrChange>
        </w:rPr>
        <w:t>Guest</w:t>
      </w:r>
      <w:r w:rsidRPr="0004070D">
        <w:rPr>
          <w:noProof/>
          <w:highlight w:val="green"/>
          <w:rPrChange w:id="654" w:author="Work" w:date="2024-06-18T14:57:00Z">
            <w:rPr>
              <w:noProof/>
            </w:rPr>
          </w:rPrChange>
        </w:rPr>
        <w:t xml:space="preserve"> (</w:t>
      </w:r>
      <w:r w:rsidRPr="0004070D">
        <w:rPr>
          <w:highlight w:val="green"/>
          <w:rPrChange w:id="655" w:author="Work" w:date="2024-06-18T14:57:00Z">
            <w:rPr/>
          </w:rPrChange>
        </w:rPr>
        <w:t>not logged in</w:t>
      </w:r>
      <w:r w:rsidRPr="0004070D">
        <w:rPr>
          <w:noProof/>
          <w:highlight w:val="green"/>
          <w:rPrChange w:id="656" w:author="Work" w:date="2024-06-18T14:57:00Z">
            <w:rPr>
              <w:noProof/>
            </w:rPr>
          </w:rPrChange>
        </w:rPr>
        <w:t xml:space="preserve">) </w:t>
      </w:r>
      <w:r w:rsidRPr="0004070D">
        <w:rPr>
          <w:highlight w:val="green"/>
          <w:rPrChange w:id="657" w:author="Work" w:date="2024-06-18T14:57:00Z">
            <w:rPr/>
          </w:rPrChange>
        </w:rPr>
        <w:t xml:space="preserve">users can access </w:t>
      </w:r>
      <w:r w:rsidR="00641EB1" w:rsidRPr="0004070D">
        <w:rPr>
          <w:highlight w:val="green"/>
          <w:rPrChange w:id="658" w:author="Work" w:date="2024-06-18T14:57:00Z">
            <w:rPr/>
          </w:rPrChange>
        </w:rPr>
        <w:t xml:space="preserve">the </w:t>
      </w:r>
      <w:r w:rsidRPr="0004070D">
        <w:rPr>
          <w:rStyle w:val="CodeChar"/>
          <w:highlight w:val="green"/>
          <w:rPrChange w:id="659" w:author="Work" w:date="2024-06-18T14:57:00Z">
            <w:rPr>
              <w:rStyle w:val="CodeChar"/>
            </w:rPr>
          </w:rPrChange>
        </w:rPr>
        <w:t>Home</w:t>
      </w:r>
      <w:r w:rsidRPr="0004070D">
        <w:rPr>
          <w:noProof/>
          <w:highlight w:val="green"/>
          <w:rPrChange w:id="660" w:author="Work" w:date="2024-06-18T14:57:00Z">
            <w:rPr>
              <w:noProof/>
            </w:rPr>
          </w:rPrChange>
        </w:rPr>
        <w:t xml:space="preserve"> </w:t>
      </w:r>
      <w:r w:rsidRPr="0004070D">
        <w:rPr>
          <w:highlight w:val="green"/>
          <w:rPrChange w:id="661" w:author="Work" w:date="2024-06-18T14:57:00Z">
            <w:rPr/>
          </w:rPrChange>
        </w:rPr>
        <w:t>page.</w:t>
      </w:r>
    </w:p>
    <w:p w14:paraId="54910093" w14:textId="6719D935" w:rsidR="00357C76" w:rsidRPr="0004070D" w:rsidRDefault="00357C76" w:rsidP="001B5CEB">
      <w:pPr>
        <w:pStyle w:val="ListParagraph"/>
        <w:numPr>
          <w:ilvl w:val="0"/>
          <w:numId w:val="42"/>
        </w:numPr>
        <w:rPr>
          <w:highlight w:val="green"/>
          <w:lang w:val="bg-BG"/>
          <w:rPrChange w:id="662" w:author="Work" w:date="2024-06-18T14:57:00Z">
            <w:rPr>
              <w:lang w:val="bg-BG"/>
            </w:rPr>
          </w:rPrChange>
        </w:rPr>
      </w:pPr>
      <w:r w:rsidRPr="0004070D">
        <w:rPr>
          <w:rStyle w:val="CodeChar"/>
          <w:highlight w:val="green"/>
          <w:rPrChange w:id="663" w:author="Work" w:date="2024-06-18T14:57:00Z">
            <w:rPr>
              <w:rStyle w:val="CodeChar"/>
            </w:rPr>
          </w:rPrChange>
        </w:rPr>
        <w:t>Guest</w:t>
      </w:r>
      <w:r w:rsidRPr="0004070D">
        <w:rPr>
          <w:noProof/>
          <w:highlight w:val="green"/>
          <w:rPrChange w:id="664" w:author="Work" w:date="2024-06-18T14:57:00Z">
            <w:rPr>
              <w:noProof/>
            </w:rPr>
          </w:rPrChange>
        </w:rPr>
        <w:t xml:space="preserve"> (</w:t>
      </w:r>
      <w:r w:rsidRPr="0004070D">
        <w:rPr>
          <w:highlight w:val="green"/>
          <w:rPrChange w:id="665" w:author="Work" w:date="2024-06-18T14:57:00Z">
            <w:rPr/>
          </w:rPrChange>
        </w:rPr>
        <w:t>not logged in</w:t>
      </w:r>
      <w:r w:rsidRPr="0004070D">
        <w:rPr>
          <w:noProof/>
          <w:highlight w:val="green"/>
          <w:rPrChange w:id="666" w:author="Work" w:date="2024-06-18T14:57:00Z">
            <w:rPr>
              <w:noProof/>
            </w:rPr>
          </w:rPrChange>
        </w:rPr>
        <w:t xml:space="preserve">) </w:t>
      </w:r>
      <w:r w:rsidRPr="0004070D">
        <w:rPr>
          <w:highlight w:val="green"/>
          <w:rPrChange w:id="667" w:author="Work" w:date="2024-06-18T14:57:00Z">
            <w:rPr/>
          </w:rPrChange>
        </w:rPr>
        <w:t xml:space="preserve">users can access </w:t>
      </w:r>
      <w:r w:rsidR="00641EB1" w:rsidRPr="0004070D">
        <w:rPr>
          <w:highlight w:val="green"/>
          <w:rPrChange w:id="668" w:author="Work" w:date="2024-06-18T14:57:00Z">
            <w:rPr/>
          </w:rPrChange>
        </w:rPr>
        <w:t xml:space="preserve">the </w:t>
      </w:r>
      <w:r w:rsidRPr="0004070D">
        <w:rPr>
          <w:rStyle w:val="CodeChar"/>
          <w:highlight w:val="green"/>
          <w:rPrChange w:id="669" w:author="Work" w:date="2024-06-18T14:57:00Z">
            <w:rPr>
              <w:rStyle w:val="CodeChar"/>
            </w:rPr>
          </w:rPrChange>
        </w:rPr>
        <w:t>Login</w:t>
      </w:r>
      <w:r w:rsidRPr="0004070D">
        <w:rPr>
          <w:noProof/>
          <w:highlight w:val="green"/>
          <w:rPrChange w:id="670" w:author="Work" w:date="2024-06-18T14:57:00Z">
            <w:rPr>
              <w:noProof/>
            </w:rPr>
          </w:rPrChange>
        </w:rPr>
        <w:t xml:space="preserve"> </w:t>
      </w:r>
      <w:r w:rsidRPr="0004070D">
        <w:rPr>
          <w:highlight w:val="green"/>
          <w:rPrChange w:id="671" w:author="Work" w:date="2024-06-18T14:57:00Z">
            <w:rPr/>
          </w:rPrChange>
        </w:rPr>
        <w:t>page and functionality.</w:t>
      </w:r>
    </w:p>
    <w:p w14:paraId="59CFDC12" w14:textId="02A7D1CE" w:rsidR="00357C76" w:rsidRPr="0004070D" w:rsidRDefault="00357C76" w:rsidP="00357C76">
      <w:pPr>
        <w:pStyle w:val="ListParagraph"/>
        <w:numPr>
          <w:ilvl w:val="0"/>
          <w:numId w:val="42"/>
        </w:numPr>
        <w:rPr>
          <w:highlight w:val="green"/>
          <w:lang w:val="bg-BG"/>
          <w:rPrChange w:id="672" w:author="Work" w:date="2024-06-18T14:57:00Z">
            <w:rPr>
              <w:lang w:val="bg-BG"/>
            </w:rPr>
          </w:rPrChange>
        </w:rPr>
      </w:pPr>
      <w:r w:rsidRPr="0004070D">
        <w:rPr>
          <w:rStyle w:val="CodeChar"/>
          <w:highlight w:val="green"/>
          <w:rPrChange w:id="673" w:author="Work" w:date="2024-06-18T14:57:00Z">
            <w:rPr>
              <w:rStyle w:val="CodeChar"/>
            </w:rPr>
          </w:rPrChange>
        </w:rPr>
        <w:t>Guest</w:t>
      </w:r>
      <w:r w:rsidRPr="0004070D">
        <w:rPr>
          <w:noProof/>
          <w:highlight w:val="green"/>
          <w:rPrChange w:id="674" w:author="Work" w:date="2024-06-18T14:57:00Z">
            <w:rPr>
              <w:noProof/>
            </w:rPr>
          </w:rPrChange>
        </w:rPr>
        <w:t xml:space="preserve"> (</w:t>
      </w:r>
      <w:r w:rsidRPr="0004070D">
        <w:rPr>
          <w:highlight w:val="green"/>
          <w:rPrChange w:id="675" w:author="Work" w:date="2024-06-18T14:57:00Z">
            <w:rPr/>
          </w:rPrChange>
        </w:rPr>
        <w:t>not logged in</w:t>
      </w:r>
      <w:r w:rsidRPr="0004070D">
        <w:rPr>
          <w:noProof/>
          <w:highlight w:val="green"/>
          <w:rPrChange w:id="676" w:author="Work" w:date="2024-06-18T14:57:00Z">
            <w:rPr>
              <w:noProof/>
            </w:rPr>
          </w:rPrChange>
        </w:rPr>
        <w:t xml:space="preserve">) </w:t>
      </w:r>
      <w:r w:rsidRPr="0004070D">
        <w:rPr>
          <w:highlight w:val="green"/>
          <w:rPrChange w:id="677" w:author="Work" w:date="2024-06-18T14:57:00Z">
            <w:rPr/>
          </w:rPrChange>
        </w:rPr>
        <w:t xml:space="preserve">users can access </w:t>
      </w:r>
      <w:r w:rsidR="00641EB1" w:rsidRPr="0004070D">
        <w:rPr>
          <w:highlight w:val="green"/>
          <w:rPrChange w:id="678" w:author="Work" w:date="2024-06-18T14:57:00Z">
            <w:rPr/>
          </w:rPrChange>
        </w:rPr>
        <w:t xml:space="preserve">the </w:t>
      </w:r>
      <w:r w:rsidRPr="0004070D">
        <w:rPr>
          <w:rStyle w:val="CodeChar"/>
          <w:highlight w:val="green"/>
          <w:rPrChange w:id="679" w:author="Work" w:date="2024-06-18T14:57:00Z">
            <w:rPr>
              <w:rStyle w:val="CodeChar"/>
            </w:rPr>
          </w:rPrChange>
        </w:rPr>
        <w:t>Register</w:t>
      </w:r>
      <w:r w:rsidRPr="0004070D">
        <w:rPr>
          <w:noProof/>
          <w:highlight w:val="green"/>
          <w:rPrChange w:id="680" w:author="Work" w:date="2024-06-18T14:57:00Z">
            <w:rPr>
              <w:noProof/>
            </w:rPr>
          </w:rPrChange>
        </w:rPr>
        <w:t xml:space="preserve"> </w:t>
      </w:r>
      <w:r w:rsidRPr="0004070D">
        <w:rPr>
          <w:highlight w:val="green"/>
          <w:rPrChange w:id="681" w:author="Work" w:date="2024-06-18T14:57:00Z">
            <w:rPr/>
          </w:rPrChange>
        </w:rPr>
        <w:t>page and functionality.</w:t>
      </w:r>
    </w:p>
    <w:p w14:paraId="163A821F" w14:textId="60FB0268" w:rsidR="001B5CEB" w:rsidRPr="0004070D" w:rsidRDefault="001B5CEB" w:rsidP="001B5CEB">
      <w:pPr>
        <w:pStyle w:val="ListParagraph"/>
        <w:numPr>
          <w:ilvl w:val="0"/>
          <w:numId w:val="42"/>
        </w:numPr>
        <w:rPr>
          <w:rStyle w:val="CodeChar"/>
          <w:rFonts w:asciiTheme="minorHAnsi" w:hAnsiTheme="minorHAnsi" w:cstheme="minorHAnsi"/>
          <w:b w:val="0"/>
          <w:noProof w:val="0"/>
          <w:highlight w:val="green"/>
          <w:rPrChange w:id="682" w:author="Work" w:date="2024-06-18T14:57:00Z">
            <w:rPr>
              <w:rStyle w:val="CodeChar"/>
              <w:rFonts w:asciiTheme="minorHAnsi" w:hAnsiTheme="minorHAnsi" w:cstheme="minorHAnsi"/>
              <w:b w:val="0"/>
              <w:noProof w:val="0"/>
            </w:rPr>
          </w:rPrChange>
        </w:rPr>
      </w:pPr>
      <w:r w:rsidRPr="0004070D">
        <w:rPr>
          <w:rStyle w:val="CodeChar"/>
          <w:rFonts w:asciiTheme="minorHAnsi" w:hAnsiTheme="minorHAnsi" w:cstheme="minorHAnsi"/>
          <w:highlight w:val="green"/>
          <w:rPrChange w:id="683" w:author="Work" w:date="2024-06-18T14:57:00Z">
            <w:rPr>
              <w:rStyle w:val="CodeChar"/>
              <w:rFonts w:asciiTheme="minorHAnsi" w:hAnsiTheme="minorHAnsi" w:cstheme="minorHAnsi"/>
            </w:rPr>
          </w:rPrChange>
        </w:rPr>
        <w:t>Guest</w:t>
      </w:r>
      <w:r w:rsidRPr="0004070D">
        <w:rPr>
          <w:rFonts w:cstheme="minorHAnsi"/>
          <w:highlight w:val="green"/>
          <w:rPrChange w:id="684" w:author="Work" w:date="2024-06-18T14:57:00Z">
            <w:rPr>
              <w:rFonts w:cstheme="minorHAnsi"/>
            </w:rPr>
          </w:rPrChange>
        </w:rPr>
        <w:t xml:space="preserve"> (not logged in) and </w:t>
      </w:r>
      <w:r w:rsidRPr="0004070D">
        <w:rPr>
          <w:rStyle w:val="CodeChar"/>
          <w:rFonts w:asciiTheme="minorHAnsi" w:hAnsiTheme="minorHAnsi" w:cstheme="minorHAnsi"/>
          <w:highlight w:val="green"/>
          <w:rPrChange w:id="685" w:author="Work" w:date="2024-06-18T14:57:00Z">
            <w:rPr>
              <w:rStyle w:val="CodeChar"/>
              <w:rFonts w:asciiTheme="minorHAnsi" w:hAnsiTheme="minorHAnsi" w:cstheme="minorHAnsi"/>
            </w:rPr>
          </w:rPrChange>
        </w:rPr>
        <w:t>Users</w:t>
      </w:r>
      <w:r w:rsidRPr="0004070D">
        <w:rPr>
          <w:rFonts w:cstheme="minorHAnsi"/>
          <w:highlight w:val="green"/>
          <w:rPrChange w:id="686" w:author="Work" w:date="2024-06-18T14:57:00Z">
            <w:rPr>
              <w:rFonts w:cstheme="minorHAnsi"/>
            </w:rPr>
          </w:rPrChange>
        </w:rPr>
        <w:t xml:space="preserve"> (logged in) can access </w:t>
      </w:r>
      <w:r w:rsidR="00641EB1" w:rsidRPr="0004070D">
        <w:rPr>
          <w:rFonts w:cstheme="minorHAnsi"/>
          <w:highlight w:val="green"/>
          <w:rPrChange w:id="687" w:author="Work" w:date="2024-06-18T14:57:00Z">
            <w:rPr>
              <w:rFonts w:cstheme="minorHAnsi"/>
            </w:rPr>
          </w:rPrChange>
        </w:rPr>
        <w:t xml:space="preserve">the </w:t>
      </w:r>
      <w:r w:rsidR="00591E47" w:rsidRPr="0004070D">
        <w:rPr>
          <w:b/>
          <w:highlight w:val="green"/>
          <w:rPrChange w:id="688" w:author="Work" w:date="2024-06-18T14:57:00Z">
            <w:rPr>
              <w:b/>
            </w:rPr>
          </w:rPrChange>
        </w:rPr>
        <w:t>All Course P</w:t>
      </w:r>
      <w:r w:rsidRPr="0004070D">
        <w:rPr>
          <w:rStyle w:val="CodeChar"/>
          <w:rFonts w:asciiTheme="minorHAnsi" w:hAnsiTheme="minorHAnsi" w:cstheme="minorHAnsi"/>
          <w:highlight w:val="green"/>
          <w:rPrChange w:id="689" w:author="Work" w:date="2024-06-18T14:57:00Z">
            <w:rPr>
              <w:rStyle w:val="CodeChar"/>
              <w:rFonts w:asciiTheme="minorHAnsi" w:hAnsiTheme="minorHAnsi" w:cstheme="minorHAnsi"/>
            </w:rPr>
          </w:rPrChange>
        </w:rPr>
        <w:t xml:space="preserve">age (Listed all </w:t>
      </w:r>
      <w:r w:rsidR="00591E47" w:rsidRPr="0004070D">
        <w:rPr>
          <w:rStyle w:val="CodeChar"/>
          <w:rFonts w:asciiTheme="minorHAnsi" w:hAnsiTheme="minorHAnsi" w:cstheme="minorHAnsi"/>
          <w:highlight w:val="green"/>
          <w:rPrChange w:id="690" w:author="Work" w:date="2024-06-18T14:57:00Z">
            <w:rPr>
              <w:rStyle w:val="CodeChar"/>
              <w:rFonts w:asciiTheme="minorHAnsi" w:hAnsiTheme="minorHAnsi" w:cstheme="minorHAnsi"/>
            </w:rPr>
          </w:rPrChange>
        </w:rPr>
        <w:t>course</w:t>
      </w:r>
      <w:r w:rsidR="00EC56E7" w:rsidRPr="0004070D">
        <w:rPr>
          <w:rStyle w:val="CodeChar"/>
          <w:rFonts w:asciiTheme="minorHAnsi" w:hAnsiTheme="minorHAnsi" w:cstheme="minorHAnsi"/>
          <w:highlight w:val="green"/>
          <w:rPrChange w:id="691" w:author="Work" w:date="2024-06-18T14:57:00Z">
            <w:rPr>
              <w:rStyle w:val="CodeChar"/>
              <w:rFonts w:asciiTheme="minorHAnsi" w:hAnsiTheme="minorHAnsi" w:cstheme="minorHAnsi"/>
            </w:rPr>
          </w:rPrChange>
        </w:rPr>
        <w:t xml:space="preserve"> </w:t>
      </w:r>
      <w:r w:rsidR="00591E47" w:rsidRPr="0004070D">
        <w:rPr>
          <w:rStyle w:val="CodeChar"/>
          <w:rFonts w:asciiTheme="minorHAnsi" w:hAnsiTheme="minorHAnsi" w:cstheme="minorHAnsi"/>
          <w:highlight w:val="green"/>
          <w:rPrChange w:id="692" w:author="Work" w:date="2024-06-18T14:57:00Z">
            <w:rPr>
              <w:rStyle w:val="CodeChar"/>
              <w:rFonts w:asciiTheme="minorHAnsi" w:hAnsiTheme="minorHAnsi" w:cstheme="minorHAnsi"/>
            </w:rPr>
          </w:rPrChange>
        </w:rPr>
        <w:t>offers</w:t>
      </w:r>
      <w:r w:rsidRPr="0004070D">
        <w:rPr>
          <w:rStyle w:val="CodeChar"/>
          <w:rFonts w:asciiTheme="minorHAnsi" w:hAnsiTheme="minorHAnsi" w:cstheme="minorHAnsi"/>
          <w:highlight w:val="green"/>
          <w:rPrChange w:id="693" w:author="Work" w:date="2024-06-18T14:57:00Z">
            <w:rPr>
              <w:rStyle w:val="CodeChar"/>
              <w:rFonts w:asciiTheme="minorHAnsi" w:hAnsiTheme="minorHAnsi" w:cstheme="minorHAnsi"/>
            </w:rPr>
          </w:rPrChange>
        </w:rPr>
        <w:t>)</w:t>
      </w:r>
      <w:r w:rsidRPr="0004070D">
        <w:rPr>
          <w:rStyle w:val="CodeChar"/>
          <w:rFonts w:asciiTheme="minorHAnsi" w:hAnsiTheme="minorHAnsi" w:cstheme="minorHAnsi"/>
          <w:b w:val="0"/>
          <w:bCs/>
          <w:highlight w:val="green"/>
          <w:rPrChange w:id="694" w:author="Work" w:date="2024-06-18T14:57:00Z">
            <w:rPr>
              <w:rStyle w:val="CodeChar"/>
              <w:rFonts w:asciiTheme="minorHAnsi" w:hAnsiTheme="minorHAnsi" w:cstheme="minorHAnsi"/>
              <w:b w:val="0"/>
              <w:bCs/>
            </w:rPr>
          </w:rPrChange>
        </w:rPr>
        <w:t>.</w:t>
      </w:r>
    </w:p>
    <w:p w14:paraId="5D9EA219" w14:textId="77777777" w:rsidR="001B5CEB" w:rsidRPr="0004070D" w:rsidRDefault="001B5CEB" w:rsidP="001B5CEB">
      <w:pPr>
        <w:pStyle w:val="ListParagraph"/>
        <w:numPr>
          <w:ilvl w:val="0"/>
          <w:numId w:val="42"/>
        </w:numPr>
        <w:rPr>
          <w:rFonts w:cstheme="minorHAnsi"/>
          <w:highlight w:val="green"/>
          <w:rPrChange w:id="695" w:author="Work" w:date="2024-06-18T14:57:00Z">
            <w:rPr>
              <w:rFonts w:cstheme="minorHAnsi"/>
            </w:rPr>
          </w:rPrChange>
        </w:rPr>
      </w:pPr>
      <w:r w:rsidRPr="0004070D">
        <w:rPr>
          <w:rStyle w:val="CodeChar"/>
          <w:rFonts w:asciiTheme="minorHAnsi" w:hAnsiTheme="minorHAnsi" w:cstheme="minorHAnsi"/>
          <w:highlight w:val="green"/>
          <w:rPrChange w:id="696" w:author="Work" w:date="2024-06-18T14:57:00Z">
            <w:rPr>
              <w:rStyle w:val="CodeChar"/>
              <w:rFonts w:asciiTheme="minorHAnsi" w:hAnsiTheme="minorHAnsi" w:cstheme="minorHAnsi"/>
            </w:rPr>
          </w:rPrChange>
        </w:rPr>
        <w:t>Guest</w:t>
      </w:r>
      <w:r w:rsidRPr="0004070D">
        <w:rPr>
          <w:rFonts w:cstheme="minorHAnsi"/>
          <w:highlight w:val="green"/>
          <w:rPrChange w:id="697" w:author="Work" w:date="2024-06-18T14:57:00Z">
            <w:rPr>
              <w:rFonts w:cstheme="minorHAnsi"/>
            </w:rPr>
          </w:rPrChange>
        </w:rPr>
        <w:t xml:space="preserve"> (not logged in) can access the </w:t>
      </w:r>
      <w:r w:rsidRPr="0004070D">
        <w:rPr>
          <w:rFonts w:cstheme="minorHAnsi"/>
          <w:b/>
          <w:highlight w:val="green"/>
          <w:rPrChange w:id="698" w:author="Work" w:date="2024-06-18T14:57:00Z">
            <w:rPr>
              <w:rFonts w:cstheme="minorHAnsi"/>
              <w:b/>
            </w:rPr>
          </w:rPrChange>
        </w:rPr>
        <w:t xml:space="preserve">Details </w:t>
      </w:r>
      <w:r w:rsidRPr="0004070D">
        <w:rPr>
          <w:rFonts w:cstheme="minorHAnsi"/>
          <w:highlight w:val="green"/>
          <w:rPrChange w:id="699" w:author="Work" w:date="2024-06-18T14:57:00Z">
            <w:rPr>
              <w:rFonts w:cstheme="minorHAnsi"/>
            </w:rPr>
          </w:rPrChange>
        </w:rPr>
        <w:t>page without functionality.</w:t>
      </w:r>
    </w:p>
    <w:p w14:paraId="29BD73D2" w14:textId="78309EE4" w:rsidR="001B5CEB" w:rsidRPr="0004070D" w:rsidRDefault="001B5CEB" w:rsidP="001B5CEB">
      <w:pPr>
        <w:pStyle w:val="ListParagraph"/>
        <w:numPr>
          <w:ilvl w:val="0"/>
          <w:numId w:val="42"/>
        </w:numPr>
        <w:rPr>
          <w:rFonts w:cstheme="minorHAnsi"/>
          <w:highlight w:val="green"/>
          <w:rPrChange w:id="700" w:author="Work" w:date="2024-06-18T14:57:00Z">
            <w:rPr>
              <w:rFonts w:cstheme="minorHAnsi"/>
            </w:rPr>
          </w:rPrChange>
        </w:rPr>
      </w:pPr>
      <w:r w:rsidRPr="0004070D">
        <w:rPr>
          <w:rStyle w:val="CodeChar"/>
          <w:rFonts w:asciiTheme="minorHAnsi" w:hAnsiTheme="minorHAnsi" w:cstheme="minorHAnsi"/>
          <w:highlight w:val="green"/>
          <w:rPrChange w:id="701" w:author="Work" w:date="2024-06-18T14:57:00Z">
            <w:rPr>
              <w:rStyle w:val="CodeChar"/>
              <w:rFonts w:asciiTheme="minorHAnsi" w:hAnsiTheme="minorHAnsi" w:cstheme="minorHAnsi"/>
            </w:rPr>
          </w:rPrChange>
        </w:rPr>
        <w:t>Users</w:t>
      </w:r>
      <w:r w:rsidRPr="0004070D">
        <w:rPr>
          <w:rFonts w:cstheme="minorHAnsi"/>
          <w:highlight w:val="green"/>
          <w:rPrChange w:id="702" w:author="Work" w:date="2024-06-18T14:57:00Z">
            <w:rPr>
              <w:rFonts w:cstheme="minorHAnsi"/>
            </w:rPr>
          </w:rPrChange>
        </w:rPr>
        <w:t xml:space="preserve"> (logged in) can access </w:t>
      </w:r>
      <w:r w:rsidR="00641EB1" w:rsidRPr="0004070D">
        <w:rPr>
          <w:rFonts w:cstheme="minorHAnsi"/>
          <w:highlight w:val="green"/>
          <w:rPrChange w:id="703" w:author="Work" w:date="2024-06-18T14:57:00Z">
            <w:rPr>
              <w:rFonts w:cstheme="minorHAnsi"/>
            </w:rPr>
          </w:rPrChange>
        </w:rPr>
        <w:t xml:space="preserve">the </w:t>
      </w:r>
      <w:r w:rsidRPr="0004070D">
        <w:rPr>
          <w:rStyle w:val="CodeChar"/>
          <w:rFonts w:asciiTheme="minorHAnsi" w:hAnsiTheme="minorHAnsi" w:cstheme="minorHAnsi"/>
          <w:highlight w:val="green"/>
          <w:rPrChange w:id="704" w:author="Work" w:date="2024-06-18T14:57:00Z">
            <w:rPr>
              <w:rStyle w:val="CodeChar"/>
              <w:rFonts w:asciiTheme="minorHAnsi" w:hAnsiTheme="minorHAnsi" w:cstheme="minorHAnsi"/>
            </w:rPr>
          </w:rPrChange>
        </w:rPr>
        <w:t>Home</w:t>
      </w:r>
      <w:r w:rsidRPr="0004070D">
        <w:rPr>
          <w:rFonts w:cstheme="minorHAnsi"/>
          <w:highlight w:val="green"/>
          <w:rPrChange w:id="705" w:author="Work" w:date="2024-06-18T14:57:00Z">
            <w:rPr>
              <w:rFonts w:cstheme="minorHAnsi"/>
            </w:rPr>
          </w:rPrChange>
        </w:rPr>
        <w:t xml:space="preserve"> page.</w:t>
      </w:r>
    </w:p>
    <w:p w14:paraId="641117DA" w14:textId="4432A0EF" w:rsidR="00357C76" w:rsidRPr="0004070D" w:rsidRDefault="00357C76" w:rsidP="00357C76">
      <w:pPr>
        <w:pStyle w:val="ListParagraph"/>
        <w:numPr>
          <w:ilvl w:val="0"/>
          <w:numId w:val="42"/>
        </w:numPr>
        <w:rPr>
          <w:highlight w:val="green"/>
          <w:lang w:val="bg-BG"/>
          <w:rPrChange w:id="706" w:author="Work" w:date="2024-06-18T14:57:00Z">
            <w:rPr>
              <w:lang w:val="bg-BG"/>
            </w:rPr>
          </w:rPrChange>
        </w:rPr>
      </w:pPr>
      <w:r w:rsidRPr="0004070D">
        <w:rPr>
          <w:rStyle w:val="CodeChar"/>
          <w:highlight w:val="green"/>
          <w:rPrChange w:id="707" w:author="Work" w:date="2024-06-18T14:57:00Z">
            <w:rPr>
              <w:rStyle w:val="CodeChar"/>
            </w:rPr>
          </w:rPrChange>
        </w:rPr>
        <w:t>Users</w:t>
      </w:r>
      <w:r w:rsidRPr="0004070D">
        <w:rPr>
          <w:noProof/>
          <w:highlight w:val="green"/>
          <w:rPrChange w:id="708" w:author="Work" w:date="2024-06-18T14:57:00Z">
            <w:rPr>
              <w:noProof/>
            </w:rPr>
          </w:rPrChange>
        </w:rPr>
        <w:t xml:space="preserve"> (</w:t>
      </w:r>
      <w:r w:rsidRPr="0004070D">
        <w:rPr>
          <w:highlight w:val="green"/>
          <w:rPrChange w:id="709" w:author="Work" w:date="2024-06-18T14:57:00Z">
            <w:rPr/>
          </w:rPrChange>
        </w:rPr>
        <w:t>logged in</w:t>
      </w:r>
      <w:r w:rsidRPr="0004070D">
        <w:rPr>
          <w:noProof/>
          <w:highlight w:val="green"/>
          <w:rPrChange w:id="710" w:author="Work" w:date="2024-06-18T14:57:00Z">
            <w:rPr>
              <w:noProof/>
            </w:rPr>
          </w:rPrChange>
        </w:rPr>
        <w:t xml:space="preserve">) </w:t>
      </w:r>
      <w:r w:rsidRPr="0004070D">
        <w:rPr>
          <w:highlight w:val="green"/>
          <w:rPrChange w:id="711" w:author="Work" w:date="2024-06-18T14:57:00Z">
            <w:rPr/>
          </w:rPrChange>
        </w:rPr>
        <w:t xml:space="preserve">can access </w:t>
      </w:r>
      <w:r w:rsidR="00641EB1" w:rsidRPr="0004070D">
        <w:rPr>
          <w:highlight w:val="green"/>
          <w:rPrChange w:id="712" w:author="Work" w:date="2024-06-18T14:57:00Z">
            <w:rPr/>
          </w:rPrChange>
        </w:rPr>
        <w:t xml:space="preserve">the </w:t>
      </w:r>
      <w:r w:rsidRPr="0004070D">
        <w:rPr>
          <w:rStyle w:val="CodeChar"/>
          <w:highlight w:val="green"/>
          <w:rPrChange w:id="713" w:author="Work" w:date="2024-06-18T14:57:00Z">
            <w:rPr>
              <w:rStyle w:val="CodeChar"/>
            </w:rPr>
          </w:rPrChange>
        </w:rPr>
        <w:t>Details</w:t>
      </w:r>
      <w:r w:rsidRPr="0004070D">
        <w:rPr>
          <w:noProof/>
          <w:highlight w:val="green"/>
          <w:rPrChange w:id="714" w:author="Work" w:date="2024-06-18T14:57:00Z">
            <w:rPr>
              <w:noProof/>
            </w:rPr>
          </w:rPrChange>
        </w:rPr>
        <w:t xml:space="preserve"> </w:t>
      </w:r>
      <w:r w:rsidRPr="0004070D">
        <w:rPr>
          <w:highlight w:val="green"/>
          <w:rPrChange w:id="715" w:author="Work" w:date="2024-06-18T14:57:00Z">
            <w:rPr/>
          </w:rPrChange>
        </w:rPr>
        <w:t>page and functionality.</w:t>
      </w:r>
    </w:p>
    <w:p w14:paraId="7ECCFADB" w14:textId="6FED36AB" w:rsidR="00357C76" w:rsidRPr="0004070D" w:rsidRDefault="00357C76" w:rsidP="00357C76">
      <w:pPr>
        <w:pStyle w:val="ListParagraph"/>
        <w:numPr>
          <w:ilvl w:val="1"/>
          <w:numId w:val="42"/>
        </w:numPr>
        <w:rPr>
          <w:highlight w:val="green"/>
          <w:lang w:val="bg-BG"/>
          <w:rPrChange w:id="716" w:author="Work" w:date="2024-06-18T14:57:00Z">
            <w:rPr>
              <w:lang w:val="bg-BG"/>
            </w:rPr>
          </w:rPrChange>
        </w:rPr>
      </w:pPr>
      <w:r w:rsidRPr="0004070D">
        <w:rPr>
          <w:rFonts w:ascii="Consolas" w:hAnsi="Consolas"/>
          <w:b/>
          <w:bCs/>
          <w:noProof/>
          <w:highlight w:val="green"/>
          <w:rPrChange w:id="717" w:author="Work" w:date="2024-06-18T14:57:00Z">
            <w:rPr>
              <w:rFonts w:ascii="Consolas" w:hAnsi="Consolas"/>
              <w:b/>
              <w:bCs/>
              <w:noProof/>
            </w:rPr>
          </w:rPrChange>
        </w:rPr>
        <w:t>Users</w:t>
      </w:r>
      <w:r w:rsidRPr="0004070D">
        <w:rPr>
          <w:noProof/>
          <w:highlight w:val="green"/>
          <w:rPrChange w:id="718" w:author="Work" w:date="2024-06-18T14:57:00Z">
            <w:rPr>
              <w:noProof/>
            </w:rPr>
          </w:rPrChange>
        </w:rPr>
        <w:t xml:space="preserve"> (</w:t>
      </w:r>
      <w:r w:rsidRPr="0004070D">
        <w:rPr>
          <w:highlight w:val="green"/>
          <w:rPrChange w:id="719" w:author="Work" w:date="2024-06-18T14:57:00Z">
            <w:rPr/>
          </w:rPrChange>
        </w:rPr>
        <w:t xml:space="preserve">not </w:t>
      </w:r>
      <w:r w:rsidR="002A70E6" w:rsidRPr="0004070D">
        <w:rPr>
          <w:highlight w:val="green"/>
          <w:rPrChange w:id="720" w:author="Work" w:date="2024-06-18T14:57:00Z">
            <w:rPr/>
          </w:rPrChange>
        </w:rPr>
        <w:t>course</w:t>
      </w:r>
      <w:r w:rsidR="00EC56E7" w:rsidRPr="0004070D">
        <w:rPr>
          <w:highlight w:val="green"/>
          <w:rPrChange w:id="721" w:author="Work" w:date="2024-06-18T14:57:00Z">
            <w:rPr/>
          </w:rPrChange>
        </w:rPr>
        <w:t xml:space="preserve"> post</w:t>
      </w:r>
      <w:r w:rsidR="001B5CEB" w:rsidRPr="0004070D">
        <w:rPr>
          <w:highlight w:val="green"/>
          <w:rPrChange w:id="722" w:author="Work" w:date="2024-06-18T14:57:00Z">
            <w:rPr/>
          </w:rPrChange>
        </w:rPr>
        <w:t xml:space="preserve"> owner</w:t>
      </w:r>
      <w:r w:rsidR="000404EF" w:rsidRPr="0004070D">
        <w:rPr>
          <w:highlight w:val="green"/>
          <w:rPrChange w:id="723" w:author="Work" w:date="2024-06-18T14:57:00Z">
            <w:rPr/>
          </w:rPrChange>
        </w:rPr>
        <w:t>s</w:t>
      </w:r>
      <w:r w:rsidRPr="0004070D">
        <w:rPr>
          <w:noProof/>
          <w:highlight w:val="green"/>
          <w:rPrChange w:id="724" w:author="Work" w:date="2024-06-18T14:57:00Z">
            <w:rPr>
              <w:noProof/>
            </w:rPr>
          </w:rPrChange>
        </w:rPr>
        <w:t xml:space="preserve">) </w:t>
      </w:r>
      <w:r w:rsidRPr="0004070D">
        <w:rPr>
          <w:highlight w:val="green"/>
          <w:rPrChange w:id="725" w:author="Work" w:date="2024-06-18T14:57:00Z">
            <w:rPr/>
          </w:rPrChange>
        </w:rPr>
        <w:t>can</w:t>
      </w:r>
      <w:r w:rsidR="001B5CEB" w:rsidRPr="0004070D">
        <w:rPr>
          <w:highlight w:val="green"/>
          <w:lang w:val="bg-BG"/>
          <w:rPrChange w:id="726" w:author="Work" w:date="2024-06-18T14:57:00Z">
            <w:rPr>
              <w:lang w:val="bg-BG"/>
            </w:rPr>
          </w:rPrChange>
        </w:rPr>
        <w:t xml:space="preserve"> </w:t>
      </w:r>
      <w:r w:rsidR="002A70E6" w:rsidRPr="0004070D">
        <w:rPr>
          <w:rStyle w:val="jlqj4b"/>
          <w:b/>
          <w:highlight w:val="green"/>
          <w:rPrChange w:id="727" w:author="Work" w:date="2024-06-18T14:57:00Z">
            <w:rPr>
              <w:rStyle w:val="jlqj4b"/>
              <w:b/>
            </w:rPr>
          </w:rPrChange>
        </w:rPr>
        <w:t>sign up for other courses</w:t>
      </w:r>
      <w:r w:rsidR="00A45076" w:rsidRPr="0004070D">
        <w:rPr>
          <w:highlight w:val="green"/>
          <w:rPrChange w:id="728" w:author="Work" w:date="2024-06-18T14:57:00Z">
            <w:rPr/>
          </w:rPrChange>
        </w:rPr>
        <w:t>.</w:t>
      </w:r>
    </w:p>
    <w:p w14:paraId="18C09CA5" w14:textId="75BC64FB" w:rsidR="00357C76" w:rsidRPr="0004070D" w:rsidRDefault="00357C76" w:rsidP="00357C76">
      <w:pPr>
        <w:pStyle w:val="ListParagraph"/>
        <w:numPr>
          <w:ilvl w:val="1"/>
          <w:numId w:val="42"/>
        </w:numPr>
        <w:rPr>
          <w:highlight w:val="green"/>
          <w:lang w:val="bg-BG"/>
          <w:rPrChange w:id="729" w:author="Work" w:date="2024-06-18T14:57:00Z">
            <w:rPr>
              <w:lang w:val="bg-BG"/>
            </w:rPr>
          </w:rPrChange>
        </w:rPr>
      </w:pPr>
      <w:r w:rsidRPr="0004070D">
        <w:rPr>
          <w:rFonts w:ascii="Consolas" w:hAnsi="Consolas"/>
          <w:b/>
          <w:bCs/>
          <w:noProof/>
          <w:highlight w:val="green"/>
          <w:rPrChange w:id="730" w:author="Work" w:date="2024-06-18T14:57:00Z">
            <w:rPr>
              <w:rFonts w:ascii="Consolas" w:hAnsi="Consolas"/>
              <w:b/>
              <w:bCs/>
              <w:noProof/>
            </w:rPr>
          </w:rPrChange>
        </w:rPr>
        <w:t>Users</w:t>
      </w:r>
      <w:r w:rsidRPr="0004070D">
        <w:rPr>
          <w:noProof/>
          <w:highlight w:val="green"/>
          <w:rPrChange w:id="731" w:author="Work" w:date="2024-06-18T14:57:00Z">
            <w:rPr>
              <w:noProof/>
            </w:rPr>
          </w:rPrChange>
        </w:rPr>
        <w:t xml:space="preserve"> </w:t>
      </w:r>
      <w:r w:rsidR="001B5CEB" w:rsidRPr="0004070D">
        <w:rPr>
          <w:noProof/>
          <w:highlight w:val="green"/>
          <w:rPrChange w:id="732" w:author="Work" w:date="2024-06-18T14:57:00Z">
            <w:rPr>
              <w:noProof/>
            </w:rPr>
          </w:rPrChange>
        </w:rPr>
        <w:t>(</w:t>
      </w:r>
      <w:r w:rsidR="002A70E6" w:rsidRPr="0004070D">
        <w:rPr>
          <w:highlight w:val="green"/>
          <w:rPrChange w:id="733" w:author="Work" w:date="2024-06-18T14:57:00Z">
            <w:rPr/>
          </w:rPrChange>
        </w:rPr>
        <w:t>course</w:t>
      </w:r>
      <w:r w:rsidR="00EC56E7" w:rsidRPr="0004070D">
        <w:rPr>
          <w:highlight w:val="green"/>
          <w:rPrChange w:id="734" w:author="Work" w:date="2024-06-18T14:57:00Z">
            <w:rPr/>
          </w:rPrChange>
        </w:rPr>
        <w:t xml:space="preserve"> post</w:t>
      </w:r>
      <w:r w:rsidR="001B5CEB" w:rsidRPr="0004070D">
        <w:rPr>
          <w:highlight w:val="green"/>
          <w:rPrChange w:id="735" w:author="Work" w:date="2024-06-18T14:57:00Z">
            <w:rPr/>
          </w:rPrChange>
        </w:rPr>
        <w:t xml:space="preserve"> owner</w:t>
      </w:r>
      <w:r w:rsidR="000404EF" w:rsidRPr="0004070D">
        <w:rPr>
          <w:highlight w:val="green"/>
          <w:rPrChange w:id="736" w:author="Work" w:date="2024-06-18T14:57:00Z">
            <w:rPr/>
          </w:rPrChange>
        </w:rPr>
        <w:t>s</w:t>
      </w:r>
      <w:r w:rsidRPr="0004070D">
        <w:rPr>
          <w:noProof/>
          <w:highlight w:val="green"/>
          <w:rPrChange w:id="737" w:author="Work" w:date="2024-06-18T14:57:00Z">
            <w:rPr>
              <w:noProof/>
            </w:rPr>
          </w:rPrChange>
        </w:rPr>
        <w:t xml:space="preserve">) </w:t>
      </w:r>
      <w:r w:rsidRPr="0004070D">
        <w:rPr>
          <w:highlight w:val="green"/>
          <w:rPrChange w:id="738" w:author="Work" w:date="2024-06-18T14:57:00Z">
            <w:rPr/>
          </w:rPrChange>
        </w:rPr>
        <w:t xml:space="preserve">can </w:t>
      </w:r>
      <w:r w:rsidRPr="0004070D">
        <w:rPr>
          <w:rFonts w:ascii="Consolas" w:hAnsi="Consolas"/>
          <w:b/>
          <w:bCs/>
          <w:noProof/>
          <w:highlight w:val="green"/>
          <w:rPrChange w:id="739" w:author="Work" w:date="2024-06-18T14:57:00Z">
            <w:rPr>
              <w:rFonts w:ascii="Consolas" w:hAnsi="Consolas"/>
              <w:b/>
              <w:bCs/>
              <w:noProof/>
            </w:rPr>
          </w:rPrChange>
        </w:rPr>
        <w:t>Edit</w:t>
      </w:r>
      <w:r w:rsidRPr="0004070D">
        <w:rPr>
          <w:noProof/>
          <w:highlight w:val="green"/>
          <w:rPrChange w:id="740" w:author="Work" w:date="2024-06-18T14:57:00Z">
            <w:rPr>
              <w:noProof/>
            </w:rPr>
          </w:rPrChange>
        </w:rPr>
        <w:t xml:space="preserve"> </w:t>
      </w:r>
      <w:r w:rsidRPr="0004070D">
        <w:rPr>
          <w:highlight w:val="green"/>
          <w:rPrChange w:id="741" w:author="Work" w:date="2024-06-18T14:57:00Z">
            <w:rPr/>
          </w:rPrChange>
        </w:rPr>
        <w:t xml:space="preserve">and </w:t>
      </w:r>
      <w:r w:rsidRPr="0004070D">
        <w:rPr>
          <w:rFonts w:ascii="Consolas" w:hAnsi="Consolas"/>
          <w:b/>
          <w:bCs/>
          <w:noProof/>
          <w:highlight w:val="green"/>
          <w:rPrChange w:id="742" w:author="Work" w:date="2024-06-18T14:57:00Z">
            <w:rPr>
              <w:rFonts w:ascii="Consolas" w:hAnsi="Consolas"/>
              <w:b/>
              <w:bCs/>
              <w:noProof/>
            </w:rPr>
          </w:rPrChange>
        </w:rPr>
        <w:t>Delete</w:t>
      </w:r>
      <w:r w:rsidRPr="0004070D">
        <w:rPr>
          <w:noProof/>
          <w:highlight w:val="green"/>
          <w:rPrChange w:id="743" w:author="Work" w:date="2024-06-18T14:57:00Z">
            <w:rPr>
              <w:noProof/>
            </w:rPr>
          </w:rPrChange>
        </w:rPr>
        <w:t xml:space="preserve"> </w:t>
      </w:r>
      <w:r w:rsidRPr="0004070D">
        <w:rPr>
          <w:highlight w:val="green"/>
          <w:rPrChange w:id="744" w:author="Work" w:date="2024-06-18T14:57:00Z">
            <w:rPr/>
          </w:rPrChange>
        </w:rPr>
        <w:t xml:space="preserve">the current </w:t>
      </w:r>
      <w:r w:rsidR="002A70E6" w:rsidRPr="0004070D">
        <w:rPr>
          <w:highlight w:val="green"/>
          <w:rPrChange w:id="745" w:author="Work" w:date="2024-06-18T14:57:00Z">
            <w:rPr/>
          </w:rPrChange>
        </w:rPr>
        <w:t>course</w:t>
      </w:r>
      <w:r w:rsidR="00EC56E7" w:rsidRPr="0004070D">
        <w:rPr>
          <w:highlight w:val="green"/>
          <w:rPrChange w:id="746" w:author="Work" w:date="2024-06-18T14:57:00Z">
            <w:rPr/>
          </w:rPrChange>
        </w:rPr>
        <w:t xml:space="preserve"> post</w:t>
      </w:r>
    </w:p>
    <w:p w14:paraId="584AC1F0" w14:textId="56877DD4" w:rsidR="003006C0" w:rsidRPr="0004070D" w:rsidRDefault="003006C0" w:rsidP="003006C0">
      <w:pPr>
        <w:pStyle w:val="ListParagraph"/>
        <w:numPr>
          <w:ilvl w:val="0"/>
          <w:numId w:val="42"/>
        </w:numPr>
        <w:rPr>
          <w:rStyle w:val="CodeChar"/>
          <w:rFonts w:asciiTheme="minorHAnsi" w:hAnsiTheme="minorHAnsi"/>
          <w:b w:val="0"/>
          <w:noProof w:val="0"/>
          <w:highlight w:val="green"/>
          <w:lang w:val="bg-BG"/>
          <w:rPrChange w:id="747" w:author="Work" w:date="2024-06-18T14:57:00Z">
            <w:rPr>
              <w:rStyle w:val="CodeChar"/>
              <w:rFonts w:asciiTheme="minorHAnsi" w:hAnsiTheme="minorHAnsi"/>
              <w:b w:val="0"/>
              <w:noProof w:val="0"/>
              <w:lang w:val="bg-BG"/>
            </w:rPr>
          </w:rPrChange>
        </w:rPr>
      </w:pPr>
      <w:r w:rsidRPr="0004070D">
        <w:rPr>
          <w:rStyle w:val="CodeChar"/>
          <w:highlight w:val="green"/>
          <w:rPrChange w:id="748" w:author="Work" w:date="2024-06-18T14:57:00Z">
            <w:rPr>
              <w:rStyle w:val="CodeChar"/>
            </w:rPr>
          </w:rPrChange>
        </w:rPr>
        <w:t>Users</w:t>
      </w:r>
      <w:r w:rsidRPr="0004070D">
        <w:rPr>
          <w:noProof/>
          <w:highlight w:val="green"/>
          <w:rPrChange w:id="749" w:author="Work" w:date="2024-06-18T14:57:00Z">
            <w:rPr>
              <w:noProof/>
            </w:rPr>
          </w:rPrChange>
        </w:rPr>
        <w:t xml:space="preserve"> (</w:t>
      </w:r>
      <w:r w:rsidRPr="0004070D">
        <w:rPr>
          <w:highlight w:val="green"/>
          <w:rPrChange w:id="750" w:author="Work" w:date="2024-06-18T14:57:00Z">
            <w:rPr/>
          </w:rPrChange>
        </w:rPr>
        <w:t>logged in</w:t>
      </w:r>
      <w:r w:rsidRPr="0004070D">
        <w:rPr>
          <w:noProof/>
          <w:highlight w:val="green"/>
          <w:rPrChange w:id="751" w:author="Work" w:date="2024-06-18T14:57:00Z">
            <w:rPr>
              <w:noProof/>
            </w:rPr>
          </w:rPrChange>
        </w:rPr>
        <w:t xml:space="preserve">) </w:t>
      </w:r>
      <w:r w:rsidRPr="0004070D">
        <w:rPr>
          <w:highlight w:val="green"/>
          <w:rPrChange w:id="752" w:author="Work" w:date="2024-06-18T14:57:00Z">
            <w:rPr/>
          </w:rPrChange>
        </w:rPr>
        <w:t xml:space="preserve">can access </w:t>
      </w:r>
      <w:r w:rsidR="00411C9C" w:rsidRPr="0004070D">
        <w:rPr>
          <w:highlight w:val="green"/>
          <w:rPrChange w:id="753" w:author="Work" w:date="2024-06-18T14:57:00Z">
            <w:rPr/>
          </w:rPrChange>
        </w:rPr>
        <w:t xml:space="preserve">the </w:t>
      </w:r>
      <w:r w:rsidRPr="0004070D">
        <w:rPr>
          <w:rFonts w:ascii="Consolas" w:hAnsi="Consolas"/>
          <w:b/>
          <w:noProof/>
          <w:highlight w:val="green"/>
          <w:rPrChange w:id="754" w:author="Work" w:date="2024-06-18T14:57:00Z">
            <w:rPr>
              <w:rFonts w:ascii="Consolas" w:hAnsi="Consolas"/>
              <w:b/>
              <w:noProof/>
            </w:rPr>
          </w:rPrChange>
        </w:rPr>
        <w:t xml:space="preserve">Profile </w:t>
      </w:r>
      <w:r w:rsidRPr="0004070D">
        <w:rPr>
          <w:highlight w:val="green"/>
          <w:rPrChange w:id="755" w:author="Work" w:date="2024-06-18T14:57:00Z">
            <w:rPr/>
          </w:rPrChange>
        </w:rPr>
        <w:t>page and functionality.</w:t>
      </w:r>
    </w:p>
    <w:p w14:paraId="30462DCD" w14:textId="39F4FB17" w:rsidR="00357C76" w:rsidRPr="0004070D" w:rsidRDefault="00357C76" w:rsidP="00357C76">
      <w:pPr>
        <w:pStyle w:val="ListParagraph"/>
        <w:numPr>
          <w:ilvl w:val="0"/>
          <w:numId w:val="42"/>
        </w:numPr>
        <w:rPr>
          <w:highlight w:val="green"/>
          <w:lang w:val="bg-BG"/>
          <w:rPrChange w:id="756" w:author="Work" w:date="2024-06-18T14:57:00Z">
            <w:rPr>
              <w:lang w:val="bg-BG"/>
            </w:rPr>
          </w:rPrChange>
        </w:rPr>
      </w:pPr>
      <w:r w:rsidRPr="0004070D">
        <w:rPr>
          <w:rStyle w:val="CodeChar"/>
          <w:highlight w:val="green"/>
          <w:rPrChange w:id="757" w:author="Work" w:date="2024-06-18T14:57:00Z">
            <w:rPr>
              <w:rStyle w:val="CodeChar"/>
            </w:rPr>
          </w:rPrChange>
        </w:rPr>
        <w:t>Users</w:t>
      </w:r>
      <w:r w:rsidRPr="0004070D">
        <w:rPr>
          <w:noProof/>
          <w:highlight w:val="green"/>
          <w:rPrChange w:id="758" w:author="Work" w:date="2024-06-18T14:57:00Z">
            <w:rPr>
              <w:noProof/>
            </w:rPr>
          </w:rPrChange>
        </w:rPr>
        <w:t xml:space="preserve"> (</w:t>
      </w:r>
      <w:r w:rsidRPr="0004070D">
        <w:rPr>
          <w:highlight w:val="green"/>
          <w:rPrChange w:id="759" w:author="Work" w:date="2024-06-18T14:57:00Z">
            <w:rPr/>
          </w:rPrChange>
        </w:rPr>
        <w:t>logged in</w:t>
      </w:r>
      <w:r w:rsidRPr="0004070D">
        <w:rPr>
          <w:noProof/>
          <w:highlight w:val="green"/>
          <w:rPrChange w:id="760" w:author="Work" w:date="2024-06-18T14:57:00Z">
            <w:rPr>
              <w:noProof/>
            </w:rPr>
          </w:rPrChange>
        </w:rPr>
        <w:t xml:space="preserve">) </w:t>
      </w:r>
      <w:r w:rsidRPr="0004070D">
        <w:rPr>
          <w:highlight w:val="green"/>
          <w:rPrChange w:id="761" w:author="Work" w:date="2024-06-18T14:57:00Z">
            <w:rPr/>
          </w:rPrChange>
        </w:rPr>
        <w:t xml:space="preserve">can access </w:t>
      </w:r>
      <w:r w:rsidR="00411C9C" w:rsidRPr="0004070D">
        <w:rPr>
          <w:highlight w:val="green"/>
          <w:rPrChange w:id="762" w:author="Work" w:date="2024-06-18T14:57:00Z">
            <w:rPr/>
          </w:rPrChange>
        </w:rPr>
        <w:t xml:space="preserve">the </w:t>
      </w:r>
      <w:r w:rsidR="001B5CEB" w:rsidRPr="0004070D">
        <w:rPr>
          <w:rFonts w:ascii="Consolas" w:hAnsi="Consolas"/>
          <w:b/>
          <w:noProof/>
          <w:highlight w:val="green"/>
          <w:rPrChange w:id="763" w:author="Work" w:date="2024-06-18T14:57:00Z">
            <w:rPr>
              <w:rFonts w:ascii="Consolas" w:hAnsi="Consolas"/>
              <w:b/>
              <w:noProof/>
            </w:rPr>
          </w:rPrChange>
        </w:rPr>
        <w:t xml:space="preserve">Create </w:t>
      </w:r>
      <w:r w:rsidR="002A70E6" w:rsidRPr="0004070D">
        <w:rPr>
          <w:rFonts w:ascii="Consolas" w:hAnsi="Consolas"/>
          <w:b/>
          <w:noProof/>
          <w:highlight w:val="green"/>
          <w:rPrChange w:id="764" w:author="Work" w:date="2024-06-18T14:57:00Z">
            <w:rPr>
              <w:rFonts w:ascii="Consolas" w:hAnsi="Consolas"/>
              <w:b/>
              <w:noProof/>
            </w:rPr>
          </w:rPrChange>
        </w:rPr>
        <w:t>Course Offers</w:t>
      </w:r>
      <w:r w:rsidRPr="0004070D">
        <w:rPr>
          <w:rFonts w:ascii="Consolas" w:hAnsi="Consolas"/>
          <w:b/>
          <w:noProof/>
          <w:highlight w:val="green"/>
          <w:rPrChange w:id="765" w:author="Work" w:date="2024-06-18T14:57:00Z">
            <w:rPr>
              <w:rFonts w:ascii="Consolas" w:hAnsi="Consolas"/>
              <w:b/>
              <w:noProof/>
            </w:rPr>
          </w:rPrChange>
        </w:rPr>
        <w:t xml:space="preserve"> </w:t>
      </w:r>
      <w:r w:rsidRPr="0004070D">
        <w:rPr>
          <w:highlight w:val="green"/>
          <w:rPrChange w:id="766" w:author="Work" w:date="2024-06-18T14:57:00Z">
            <w:rPr/>
          </w:rPrChange>
        </w:rPr>
        <w:t>page and functionality.</w:t>
      </w:r>
    </w:p>
    <w:p w14:paraId="6B2135D3" w14:textId="5E07C342" w:rsidR="007E1B04" w:rsidRPr="0004070D" w:rsidRDefault="00357C76" w:rsidP="009E2018">
      <w:pPr>
        <w:pStyle w:val="ListParagraph"/>
        <w:numPr>
          <w:ilvl w:val="0"/>
          <w:numId w:val="42"/>
        </w:numPr>
        <w:rPr>
          <w:highlight w:val="green"/>
          <w:lang w:val="bg-BG"/>
          <w:rPrChange w:id="767" w:author="Work" w:date="2024-06-18T14:57:00Z">
            <w:rPr>
              <w:lang w:val="bg-BG"/>
            </w:rPr>
          </w:rPrChange>
        </w:rPr>
      </w:pPr>
      <w:r w:rsidRPr="0004070D">
        <w:rPr>
          <w:rStyle w:val="CodeChar"/>
          <w:highlight w:val="green"/>
          <w:rPrChange w:id="768" w:author="Work" w:date="2024-06-18T14:57:00Z">
            <w:rPr>
              <w:rStyle w:val="CodeChar"/>
            </w:rPr>
          </w:rPrChange>
        </w:rPr>
        <w:t>Users</w:t>
      </w:r>
      <w:r w:rsidRPr="0004070D">
        <w:rPr>
          <w:noProof/>
          <w:highlight w:val="green"/>
          <w:rPrChange w:id="769" w:author="Work" w:date="2024-06-18T14:57:00Z">
            <w:rPr>
              <w:noProof/>
            </w:rPr>
          </w:rPrChange>
        </w:rPr>
        <w:t xml:space="preserve"> (</w:t>
      </w:r>
      <w:r w:rsidRPr="0004070D">
        <w:rPr>
          <w:highlight w:val="green"/>
          <w:rPrChange w:id="770" w:author="Work" w:date="2024-06-18T14:57:00Z">
            <w:rPr/>
          </w:rPrChange>
        </w:rPr>
        <w:t>logged in</w:t>
      </w:r>
      <w:r w:rsidRPr="0004070D">
        <w:rPr>
          <w:noProof/>
          <w:highlight w:val="green"/>
          <w:rPrChange w:id="771" w:author="Work" w:date="2024-06-18T14:57:00Z">
            <w:rPr>
              <w:noProof/>
            </w:rPr>
          </w:rPrChange>
        </w:rPr>
        <w:t xml:space="preserve">) </w:t>
      </w:r>
      <w:r w:rsidRPr="0004070D">
        <w:rPr>
          <w:highlight w:val="green"/>
          <w:rPrChange w:id="772" w:author="Work" w:date="2024-06-18T14:57:00Z">
            <w:rPr/>
          </w:rPrChange>
        </w:rPr>
        <w:t xml:space="preserve">can access </w:t>
      </w:r>
      <w:r w:rsidR="00EC56E7" w:rsidRPr="0004070D">
        <w:rPr>
          <w:highlight w:val="green"/>
          <w:rPrChange w:id="773" w:author="Work" w:date="2024-06-18T14:57:00Z">
            <w:rPr/>
          </w:rPrChange>
        </w:rPr>
        <w:t xml:space="preserve">the </w:t>
      </w:r>
      <w:r w:rsidRPr="0004070D">
        <w:rPr>
          <w:rStyle w:val="CodeChar"/>
          <w:highlight w:val="green"/>
          <w:rPrChange w:id="774" w:author="Work" w:date="2024-06-18T14:57:00Z">
            <w:rPr>
              <w:rStyle w:val="CodeChar"/>
            </w:rPr>
          </w:rPrChange>
        </w:rPr>
        <w:t>Logout</w:t>
      </w:r>
      <w:r w:rsidRPr="0004070D">
        <w:rPr>
          <w:noProof/>
          <w:highlight w:val="green"/>
          <w:rPrChange w:id="775" w:author="Work" w:date="2024-06-18T14:57:00Z">
            <w:rPr>
              <w:noProof/>
            </w:rPr>
          </w:rPrChange>
        </w:rPr>
        <w:t xml:space="preserve"> </w:t>
      </w:r>
      <w:r w:rsidRPr="0004070D">
        <w:rPr>
          <w:highlight w:val="green"/>
          <w:rPrChange w:id="776" w:author="Work" w:date="2024-06-18T14:57:00Z">
            <w:rPr/>
          </w:rPrChange>
        </w:rPr>
        <w:t>functionality.</w:t>
      </w:r>
    </w:p>
    <w:p w14:paraId="741AD43D" w14:textId="77777777" w:rsidR="007E1B04" w:rsidRPr="00A94C93" w:rsidRDefault="007E1B04" w:rsidP="007E1B04">
      <w:pPr>
        <w:rPr>
          <w:rFonts w:cstheme="minorHAnsi"/>
        </w:rPr>
      </w:pPr>
      <w:r w:rsidRPr="0004070D">
        <w:rPr>
          <w:rFonts w:cstheme="minorHAnsi"/>
          <w:highlight w:val="green"/>
          <w:rPrChange w:id="777" w:author="Work" w:date="2024-06-18T14:57:00Z">
            <w:rPr>
              <w:rFonts w:cstheme="minorHAnsi"/>
            </w:rPr>
          </w:rPrChange>
        </w:rPr>
        <w:t xml:space="preserve">Use the following view for </w:t>
      </w:r>
      <w:r w:rsidRPr="0004070D">
        <w:rPr>
          <w:rFonts w:cstheme="minorHAnsi"/>
          <w:b/>
          <w:bCs/>
          <w:highlight w:val="green"/>
          <w:rPrChange w:id="778" w:author="Work" w:date="2024-06-18T14:57:00Z">
            <w:rPr>
              <w:rFonts w:cstheme="minorHAnsi"/>
              <w:b/>
              <w:bCs/>
            </w:rPr>
          </w:rPrChange>
        </w:rPr>
        <w:t>invalid</w:t>
      </w:r>
      <w:r w:rsidRPr="0004070D">
        <w:rPr>
          <w:rFonts w:cstheme="minorHAnsi"/>
          <w:highlight w:val="green"/>
          <w:rPrChange w:id="779" w:author="Work" w:date="2024-06-18T14:57:00Z">
            <w:rPr>
              <w:rFonts w:cstheme="minorHAnsi"/>
            </w:rPr>
          </w:rPrChange>
        </w:rPr>
        <w:t xml:space="preserve"> </w:t>
      </w:r>
      <w:r w:rsidRPr="0004070D">
        <w:rPr>
          <w:rFonts w:cstheme="minorHAnsi"/>
          <w:b/>
          <w:bCs/>
          <w:highlight w:val="green"/>
          <w:rPrChange w:id="780" w:author="Work" w:date="2024-06-18T14:57:00Z">
            <w:rPr>
              <w:rFonts w:cstheme="minorHAnsi"/>
              <w:b/>
              <w:bCs/>
            </w:rPr>
          </w:rPrChange>
        </w:rPr>
        <w:t>paths</w:t>
      </w:r>
      <w:r w:rsidRPr="0004070D">
        <w:rPr>
          <w:rFonts w:cstheme="minorHAnsi"/>
          <w:highlight w:val="green"/>
          <w:rPrChange w:id="781" w:author="Work" w:date="2024-06-18T14:57:00Z">
            <w:rPr>
              <w:rFonts w:cstheme="minorHAnsi"/>
            </w:rPr>
          </w:rPrChange>
        </w:rPr>
        <w:t>:</w:t>
      </w:r>
    </w:p>
    <w:p w14:paraId="5CF5E1D8" w14:textId="38BCBD2C" w:rsidR="009E2018" w:rsidRPr="009E2018" w:rsidRDefault="004E17D4" w:rsidP="009E2018">
      <w:pPr>
        <w:rPr>
          <w:lang w:val="bg-BG"/>
        </w:rPr>
      </w:pPr>
      <w:r w:rsidRPr="004E17D4">
        <w:rPr>
          <w:noProof/>
        </w:rPr>
        <w:lastRenderedPageBreak/>
        <w:drawing>
          <wp:inline distT="0" distB="0" distL="0" distR="0" wp14:anchorId="3BB210B5" wp14:editId="12958726">
            <wp:extent cx="6626225" cy="2995295"/>
            <wp:effectExtent l="0" t="0" r="3175" b="0"/>
            <wp:docPr id="1564257630" name="Картина 1" descr="Картина, която съдържа текст, екранна снимка, Шрифт,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7630" name="Картина 1" descr="Картина, която съдържа текст, екранна снимка, Шрифт, дизайн&#10;&#10;Описанието е генерирано автоматично"/>
                    <pic:cNvPicPr/>
                  </pic:nvPicPr>
                  <pic:blipFill>
                    <a:blip r:embed="rId29"/>
                    <a:stretch>
                      <a:fillRect/>
                    </a:stretch>
                  </pic:blipFill>
                  <pic:spPr>
                    <a:xfrm>
                      <a:off x="0" y="0"/>
                      <a:ext cx="6626225" cy="2995295"/>
                    </a:xfrm>
                    <a:prstGeom prst="rect">
                      <a:avLst/>
                    </a:prstGeom>
                  </pic:spPr>
                </pic:pic>
              </a:graphicData>
            </a:graphic>
          </wp:inline>
        </w:drawing>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2B0BDB76"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errorContainer</w:t>
      </w:r>
      <w:r w:rsidR="009B1099">
        <w:t>"</w:t>
      </w:r>
    </w:p>
    <w:p w14:paraId="30E5305A" w14:textId="77777777"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51740A02" w14:textId="1CF38FC2" w:rsidR="00357C76" w:rsidRPr="00AE27C4" w:rsidRDefault="00357C76" w:rsidP="00247875">
      <w:pPr>
        <w:pStyle w:val="ListParagraph"/>
        <w:numPr>
          <w:ilvl w:val="0"/>
          <w:numId w:val="44"/>
        </w:numPr>
        <w:spacing w:before="120" w:line="240" w:lineRule="auto"/>
        <w:rPr>
          <w:rFonts w:cstheme="minorHAnsi"/>
          <w:b/>
          <w:bCs/>
          <w:noProof/>
          <w:lang w:val="bg-BG"/>
        </w:rPr>
      </w:pPr>
      <w:r w:rsidRPr="00357C76">
        <w:rPr>
          <w:noProof/>
        </w:rPr>
        <w:t xml:space="preserve">The </w:t>
      </w:r>
      <w:r w:rsidR="00BD5510">
        <w:rPr>
          <w:b/>
          <w:noProof/>
        </w:rPr>
        <w:t>username</w:t>
      </w:r>
      <w:r w:rsidR="00247875">
        <w:rPr>
          <w:noProof/>
        </w:rPr>
        <w:t xml:space="preserve"> </w:t>
      </w:r>
      <w:r w:rsidR="00685C8C">
        <w:rPr>
          <w:rFonts w:cstheme="minorHAnsi"/>
          <w:bCs/>
          <w:noProof/>
        </w:rPr>
        <w:t xml:space="preserve">should be </w:t>
      </w:r>
      <w:r w:rsidR="00FF472F" w:rsidRPr="00DE52CF">
        <w:rPr>
          <w:b/>
          <w:noProof/>
        </w:rPr>
        <w:t>at least</w:t>
      </w:r>
      <w:r w:rsidR="00685C8C">
        <w:t xml:space="preserve"> </w:t>
      </w:r>
      <w:r w:rsidR="00C663EE">
        <w:rPr>
          <w:rFonts w:cstheme="minorHAnsi"/>
          <w:b/>
          <w:noProof/>
        </w:rPr>
        <w:t>2</w:t>
      </w:r>
      <w:r w:rsidR="00685C8C" w:rsidRPr="00A94C93">
        <w:rPr>
          <w:rFonts w:cstheme="minorHAnsi"/>
          <w:b/>
          <w:noProof/>
        </w:rPr>
        <w:t xml:space="preserve"> characters</w:t>
      </w:r>
      <w:r w:rsidR="00685C8C" w:rsidRPr="00A94C93">
        <w:rPr>
          <w:rFonts w:cstheme="minorHAnsi"/>
          <w:bCs/>
          <w:noProof/>
        </w:rPr>
        <w:t xml:space="preserve"> long</w:t>
      </w:r>
    </w:p>
    <w:p w14:paraId="6C931E7A" w14:textId="433562F9" w:rsidR="00AE27C4" w:rsidRPr="00312738" w:rsidRDefault="00AE27C4" w:rsidP="00247875">
      <w:pPr>
        <w:pStyle w:val="ListParagraph"/>
        <w:numPr>
          <w:ilvl w:val="0"/>
          <w:numId w:val="44"/>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rsidP="006479F3">
      <w:pPr>
        <w:pStyle w:val="ListParagraph"/>
        <w:numPr>
          <w:ilvl w:val="0"/>
          <w:numId w:val="44"/>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11D75FC9" w14:textId="175AA336" w:rsidR="00B83335" w:rsidRPr="006A37A2" w:rsidRDefault="00357C76" w:rsidP="00D738A6">
      <w:pPr>
        <w:pStyle w:val="ListParagraph"/>
        <w:numPr>
          <w:ilvl w:val="0"/>
          <w:numId w:val="44"/>
        </w:numPr>
        <w:spacing w:before="120" w:line="240" w:lineRule="auto"/>
        <w:rPr>
          <w:noProof/>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r w:rsidR="00641EB1" w:rsidRPr="00641EB1">
        <w:rPr>
          <w:noProof/>
        </w:rPr>
        <w:t xml:space="preserve"> </w:t>
      </w:r>
    </w:p>
    <w:p w14:paraId="767990B9" w14:textId="0B2328F0" w:rsidR="009E2018" w:rsidRPr="00D738A6" w:rsidRDefault="007C3A0A" w:rsidP="00D738A6">
      <w:pPr>
        <w:rPr>
          <w:lang w:val="bg-BG"/>
        </w:rPr>
      </w:pPr>
      <w:r w:rsidRPr="007C3A0A">
        <w:rPr>
          <w:noProof/>
        </w:rPr>
        <w:drawing>
          <wp:inline distT="0" distB="0" distL="0" distR="0" wp14:anchorId="5EE62879" wp14:editId="44B507AB">
            <wp:extent cx="6626225" cy="3047365"/>
            <wp:effectExtent l="0" t="0" r="3175" b="635"/>
            <wp:docPr id="65640831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08312" name=""/>
                    <pic:cNvPicPr/>
                  </pic:nvPicPr>
                  <pic:blipFill>
                    <a:blip r:embed="rId30"/>
                    <a:stretch>
                      <a:fillRect/>
                    </a:stretch>
                  </pic:blipFill>
                  <pic:spPr>
                    <a:xfrm>
                      <a:off x="0" y="0"/>
                      <a:ext cx="6626225" cy="3047365"/>
                    </a:xfrm>
                    <a:prstGeom prst="rect">
                      <a:avLst/>
                    </a:prstGeom>
                  </pic:spPr>
                </pic:pic>
              </a:graphicData>
            </a:graphic>
          </wp:inline>
        </w:drawing>
      </w:r>
    </w:p>
    <w:p w14:paraId="30B2091C" w14:textId="14B626FD" w:rsidR="00357C76" w:rsidRPr="00E25F31" w:rsidRDefault="007C3A0A" w:rsidP="00357C76">
      <w:pPr>
        <w:pStyle w:val="Heading3"/>
        <w:rPr>
          <w:highlight w:val="green"/>
          <w:rPrChange w:id="782" w:author="Work" w:date="2024-06-18T15:19:00Z">
            <w:rPr/>
          </w:rPrChange>
        </w:rPr>
      </w:pPr>
      <w:r w:rsidRPr="00E25F31">
        <w:rPr>
          <w:highlight w:val="green"/>
          <w:rPrChange w:id="783" w:author="Work" w:date="2024-06-18T15:19:00Z">
            <w:rPr/>
          </w:rPrChange>
        </w:rPr>
        <w:lastRenderedPageBreak/>
        <w:t>Course</w:t>
      </w:r>
    </w:p>
    <w:p w14:paraId="39145369" w14:textId="3AA2E680" w:rsidR="00357C76" w:rsidRPr="00E25F31" w:rsidRDefault="00357C76" w:rsidP="00357C76">
      <w:pPr>
        <w:spacing w:before="120" w:line="240" w:lineRule="auto"/>
        <w:rPr>
          <w:noProof/>
          <w:highlight w:val="green"/>
          <w:lang w:val="bg-BG"/>
          <w:rPrChange w:id="784" w:author="Work" w:date="2024-06-18T15:19:00Z">
            <w:rPr>
              <w:noProof/>
              <w:lang w:val="bg-BG"/>
            </w:rPr>
          </w:rPrChange>
        </w:rPr>
      </w:pPr>
      <w:r w:rsidRPr="00E25F31">
        <w:rPr>
          <w:noProof/>
          <w:highlight w:val="green"/>
          <w:rPrChange w:id="785" w:author="Work" w:date="2024-06-18T15:19:00Z">
            <w:rPr>
              <w:noProof/>
            </w:rPr>
          </w:rPrChange>
        </w:rPr>
        <w:t xml:space="preserve">You should make the following validations while </w:t>
      </w:r>
      <w:r w:rsidRPr="00E25F31">
        <w:rPr>
          <w:b/>
          <w:bCs/>
          <w:noProof/>
          <w:highlight w:val="green"/>
          <w:rPrChange w:id="786" w:author="Work" w:date="2024-06-18T15:19:00Z">
            <w:rPr>
              <w:b/>
              <w:bCs/>
              <w:noProof/>
            </w:rPr>
          </w:rPrChange>
        </w:rPr>
        <w:t>creating</w:t>
      </w:r>
      <w:r w:rsidRPr="00E25F31">
        <w:rPr>
          <w:noProof/>
          <w:highlight w:val="green"/>
          <w:rPrChange w:id="787" w:author="Work" w:date="2024-06-18T15:19:00Z">
            <w:rPr>
              <w:noProof/>
            </w:rPr>
          </w:rPrChange>
        </w:rPr>
        <w:t xml:space="preserve"> or </w:t>
      </w:r>
      <w:r w:rsidRPr="00E25F31">
        <w:rPr>
          <w:b/>
          <w:bCs/>
          <w:noProof/>
          <w:highlight w:val="green"/>
          <w:rPrChange w:id="788" w:author="Work" w:date="2024-06-18T15:19:00Z">
            <w:rPr>
              <w:b/>
              <w:bCs/>
              <w:noProof/>
            </w:rPr>
          </w:rPrChange>
        </w:rPr>
        <w:t>editing a</w:t>
      </w:r>
      <w:r w:rsidRPr="00E25F31">
        <w:rPr>
          <w:noProof/>
          <w:highlight w:val="green"/>
          <w:rPrChange w:id="789" w:author="Work" w:date="2024-06-18T15:19:00Z">
            <w:rPr>
              <w:noProof/>
            </w:rPr>
          </w:rPrChange>
        </w:rPr>
        <w:t xml:space="preserve"> </w:t>
      </w:r>
      <w:r w:rsidR="007C3A0A" w:rsidRPr="00E25F31">
        <w:rPr>
          <w:b/>
          <w:bCs/>
          <w:noProof/>
          <w:highlight w:val="green"/>
          <w:rPrChange w:id="790" w:author="Work" w:date="2024-06-18T15:19:00Z">
            <w:rPr>
              <w:b/>
              <w:bCs/>
              <w:noProof/>
            </w:rPr>
          </w:rPrChange>
        </w:rPr>
        <w:t>course</w:t>
      </w:r>
      <w:r w:rsidR="00641EB1" w:rsidRPr="00E25F31">
        <w:rPr>
          <w:b/>
          <w:bCs/>
          <w:noProof/>
          <w:highlight w:val="green"/>
          <w:rPrChange w:id="791" w:author="Work" w:date="2024-06-18T15:19:00Z">
            <w:rPr>
              <w:b/>
              <w:bCs/>
              <w:noProof/>
            </w:rPr>
          </w:rPrChange>
        </w:rPr>
        <w:t xml:space="preserve"> </w:t>
      </w:r>
      <w:r w:rsidR="00C35CF5" w:rsidRPr="00E25F31">
        <w:rPr>
          <w:b/>
          <w:bCs/>
          <w:noProof/>
          <w:highlight w:val="green"/>
          <w:rPrChange w:id="792" w:author="Work" w:date="2024-06-18T15:19:00Z">
            <w:rPr>
              <w:b/>
              <w:bCs/>
              <w:noProof/>
            </w:rPr>
          </w:rPrChange>
        </w:rPr>
        <w:t>post</w:t>
      </w:r>
      <w:r w:rsidRPr="00E25F31">
        <w:rPr>
          <w:noProof/>
          <w:highlight w:val="green"/>
          <w:rPrChange w:id="793" w:author="Work" w:date="2024-06-18T15:19:00Z">
            <w:rPr>
              <w:noProof/>
            </w:rPr>
          </w:rPrChange>
        </w:rPr>
        <w:t>:</w:t>
      </w:r>
    </w:p>
    <w:p w14:paraId="5BD0AD9F" w14:textId="6DBCAAFA" w:rsidR="00D25A61" w:rsidRPr="00E25F31" w:rsidRDefault="00357C76" w:rsidP="00D25A61">
      <w:pPr>
        <w:pStyle w:val="ListParagraph"/>
        <w:numPr>
          <w:ilvl w:val="0"/>
          <w:numId w:val="44"/>
        </w:numPr>
        <w:spacing w:before="120" w:line="240" w:lineRule="auto"/>
        <w:rPr>
          <w:b/>
          <w:bCs/>
          <w:noProof/>
          <w:highlight w:val="green"/>
          <w:lang w:val="bg-BG"/>
          <w:rPrChange w:id="794" w:author="Work" w:date="2024-06-18T15:19:00Z">
            <w:rPr>
              <w:b/>
              <w:bCs/>
              <w:noProof/>
              <w:lang w:val="bg-BG"/>
            </w:rPr>
          </w:rPrChange>
        </w:rPr>
      </w:pPr>
      <w:r w:rsidRPr="00E25F31">
        <w:rPr>
          <w:noProof/>
          <w:highlight w:val="green"/>
          <w:rPrChange w:id="795" w:author="Work" w:date="2024-06-18T15:19:00Z">
            <w:rPr>
              <w:noProof/>
            </w:rPr>
          </w:rPrChange>
        </w:rPr>
        <w:t xml:space="preserve">The </w:t>
      </w:r>
      <w:r w:rsidR="00C35CF5" w:rsidRPr="00E25F31">
        <w:rPr>
          <w:b/>
          <w:noProof/>
          <w:highlight w:val="green"/>
          <w:rPrChange w:id="796" w:author="Work" w:date="2024-06-18T15:19:00Z">
            <w:rPr>
              <w:b/>
              <w:noProof/>
            </w:rPr>
          </w:rPrChange>
        </w:rPr>
        <w:t>Title</w:t>
      </w:r>
      <w:r w:rsidRPr="00E25F31">
        <w:rPr>
          <w:noProof/>
          <w:highlight w:val="green"/>
          <w:rPrChange w:id="797" w:author="Work" w:date="2024-06-18T15:19:00Z">
            <w:rPr>
              <w:noProof/>
            </w:rPr>
          </w:rPrChange>
        </w:rPr>
        <w:t xml:space="preserve"> should be </w:t>
      </w:r>
      <w:r w:rsidR="009F4DB4" w:rsidRPr="00E25F31">
        <w:rPr>
          <w:b/>
          <w:noProof/>
          <w:highlight w:val="green"/>
          <w:rPrChange w:id="798" w:author="Work" w:date="2024-06-18T15:19:00Z">
            <w:rPr>
              <w:b/>
              <w:noProof/>
            </w:rPr>
          </w:rPrChange>
        </w:rPr>
        <w:t xml:space="preserve">at least </w:t>
      </w:r>
      <w:r w:rsidR="009B026F" w:rsidRPr="00E25F31">
        <w:rPr>
          <w:b/>
          <w:noProof/>
          <w:highlight w:val="green"/>
          <w:lang w:val="bg-BG"/>
          <w:rPrChange w:id="799" w:author="Work" w:date="2024-06-18T15:19:00Z">
            <w:rPr>
              <w:b/>
              <w:noProof/>
              <w:lang w:val="bg-BG"/>
            </w:rPr>
          </w:rPrChange>
        </w:rPr>
        <w:t>5</w:t>
      </w:r>
      <w:r w:rsidR="009F4DB4" w:rsidRPr="00E25F31">
        <w:rPr>
          <w:b/>
          <w:noProof/>
          <w:highlight w:val="green"/>
          <w:rPrChange w:id="800" w:author="Work" w:date="2024-06-18T15:19:00Z">
            <w:rPr>
              <w:b/>
              <w:noProof/>
            </w:rPr>
          </w:rPrChange>
        </w:rPr>
        <w:t xml:space="preserve"> </w:t>
      </w:r>
      <w:r w:rsidRPr="00E25F31">
        <w:rPr>
          <w:b/>
          <w:noProof/>
          <w:highlight w:val="green"/>
          <w:rPrChange w:id="801" w:author="Work" w:date="2024-06-18T15:19:00Z">
            <w:rPr>
              <w:b/>
              <w:noProof/>
            </w:rPr>
          </w:rPrChange>
        </w:rPr>
        <w:t>characters</w:t>
      </w:r>
    </w:p>
    <w:p w14:paraId="247D92F5" w14:textId="1CD27F1E" w:rsidR="00357C76" w:rsidRPr="00E25F31" w:rsidRDefault="00E44226" w:rsidP="00E44226">
      <w:pPr>
        <w:pStyle w:val="ListParagraph"/>
        <w:numPr>
          <w:ilvl w:val="0"/>
          <w:numId w:val="44"/>
        </w:numPr>
        <w:spacing w:before="120" w:line="240" w:lineRule="auto"/>
        <w:rPr>
          <w:noProof/>
          <w:highlight w:val="green"/>
          <w:lang w:val="bg-BG"/>
          <w:rPrChange w:id="802" w:author="Work" w:date="2024-06-18T15:19:00Z">
            <w:rPr>
              <w:noProof/>
              <w:lang w:val="bg-BG"/>
            </w:rPr>
          </w:rPrChange>
        </w:rPr>
      </w:pPr>
      <w:r w:rsidRPr="00E25F31">
        <w:rPr>
          <w:noProof/>
          <w:highlight w:val="green"/>
          <w:rPrChange w:id="803" w:author="Work" w:date="2024-06-18T15:19:00Z">
            <w:rPr>
              <w:noProof/>
            </w:rPr>
          </w:rPrChange>
        </w:rPr>
        <w:t xml:space="preserve">The </w:t>
      </w:r>
      <w:r w:rsidR="00AF5E90" w:rsidRPr="00E25F31">
        <w:rPr>
          <w:b/>
          <w:noProof/>
          <w:highlight w:val="green"/>
          <w:rPrChange w:id="804" w:author="Work" w:date="2024-06-18T15:19:00Z">
            <w:rPr>
              <w:b/>
              <w:noProof/>
            </w:rPr>
          </w:rPrChange>
        </w:rPr>
        <w:t>Course</w:t>
      </w:r>
      <w:r w:rsidRPr="00E25F31">
        <w:rPr>
          <w:b/>
          <w:noProof/>
          <w:highlight w:val="green"/>
          <w:rPrChange w:id="805" w:author="Work" w:date="2024-06-18T15:19:00Z">
            <w:rPr>
              <w:b/>
              <w:noProof/>
            </w:rPr>
          </w:rPrChange>
        </w:rPr>
        <w:t xml:space="preserve"> Image</w:t>
      </w:r>
      <w:r w:rsidRPr="00E25F31">
        <w:rPr>
          <w:noProof/>
          <w:highlight w:val="green"/>
          <w:rPrChange w:id="806" w:author="Work" w:date="2024-06-18T15:19:00Z">
            <w:rPr>
              <w:noProof/>
            </w:rPr>
          </w:rPrChange>
        </w:rPr>
        <w:t xml:space="preserve"> </w:t>
      </w:r>
      <w:r w:rsidR="00D25A61" w:rsidRPr="00E25F31">
        <w:rPr>
          <w:rFonts w:cstheme="minorHAnsi"/>
          <w:bCs/>
          <w:noProof/>
          <w:highlight w:val="green"/>
          <w:rPrChange w:id="807" w:author="Work" w:date="2024-06-18T15:19:00Z">
            <w:rPr>
              <w:rFonts w:cstheme="minorHAnsi"/>
              <w:bCs/>
              <w:noProof/>
            </w:rPr>
          </w:rPrChange>
        </w:rPr>
        <w:t>should</w:t>
      </w:r>
      <w:r w:rsidRPr="00E25F31">
        <w:rPr>
          <w:rFonts w:cstheme="minorHAnsi"/>
          <w:bCs/>
          <w:noProof/>
          <w:highlight w:val="green"/>
          <w:rPrChange w:id="808" w:author="Work" w:date="2024-06-18T15:19:00Z">
            <w:rPr>
              <w:rFonts w:cstheme="minorHAnsi"/>
              <w:bCs/>
              <w:noProof/>
            </w:rPr>
          </w:rPrChange>
        </w:rPr>
        <w:t xml:space="preserve"> start with </w:t>
      </w:r>
      <w:r w:rsidRPr="00E25F31">
        <w:rPr>
          <w:rFonts w:cstheme="minorHAnsi"/>
          <w:b/>
          <w:noProof/>
          <w:highlight w:val="green"/>
          <w:rPrChange w:id="809" w:author="Work" w:date="2024-06-18T15:19:00Z">
            <w:rPr>
              <w:rFonts w:cstheme="minorHAnsi"/>
              <w:b/>
              <w:noProof/>
            </w:rPr>
          </w:rPrChange>
        </w:rPr>
        <w:t>http:// or https://</w:t>
      </w:r>
    </w:p>
    <w:p w14:paraId="007B85CB" w14:textId="2148D691" w:rsidR="00A45076" w:rsidRPr="00E25F31" w:rsidRDefault="00A45076" w:rsidP="00D25A61">
      <w:pPr>
        <w:pStyle w:val="ListParagraph"/>
        <w:numPr>
          <w:ilvl w:val="0"/>
          <w:numId w:val="44"/>
        </w:numPr>
        <w:spacing w:before="120" w:line="240" w:lineRule="auto"/>
        <w:rPr>
          <w:b/>
          <w:noProof/>
          <w:highlight w:val="green"/>
          <w:rPrChange w:id="810" w:author="Work" w:date="2024-06-18T15:19:00Z">
            <w:rPr>
              <w:b/>
              <w:noProof/>
            </w:rPr>
          </w:rPrChange>
        </w:rPr>
      </w:pPr>
      <w:r w:rsidRPr="00E25F31">
        <w:rPr>
          <w:noProof/>
          <w:highlight w:val="green"/>
          <w:rPrChange w:id="811" w:author="Work" w:date="2024-06-18T15:19:00Z">
            <w:rPr>
              <w:noProof/>
            </w:rPr>
          </w:rPrChange>
        </w:rPr>
        <w:t>The</w:t>
      </w:r>
      <w:r w:rsidR="00E44226" w:rsidRPr="00E25F31">
        <w:rPr>
          <w:b/>
          <w:noProof/>
          <w:highlight w:val="green"/>
          <w:rPrChange w:id="812" w:author="Work" w:date="2024-06-18T15:19:00Z">
            <w:rPr>
              <w:b/>
              <w:noProof/>
            </w:rPr>
          </w:rPrChange>
        </w:rPr>
        <w:t xml:space="preserve"> </w:t>
      </w:r>
      <w:r w:rsidR="00AF5E90" w:rsidRPr="00E25F31">
        <w:rPr>
          <w:b/>
          <w:noProof/>
          <w:highlight w:val="green"/>
          <w:rPrChange w:id="813" w:author="Work" w:date="2024-06-18T15:19:00Z">
            <w:rPr>
              <w:b/>
              <w:noProof/>
            </w:rPr>
          </w:rPrChange>
        </w:rPr>
        <w:t>Description</w:t>
      </w:r>
      <w:r w:rsidRPr="00E25F31">
        <w:rPr>
          <w:b/>
          <w:noProof/>
          <w:highlight w:val="green"/>
          <w:rPrChange w:id="814" w:author="Work" w:date="2024-06-18T15:19:00Z">
            <w:rPr>
              <w:b/>
              <w:noProof/>
            </w:rPr>
          </w:rPrChange>
        </w:rPr>
        <w:t xml:space="preserve"> </w:t>
      </w:r>
      <w:r w:rsidR="00D25A61" w:rsidRPr="00E25F31">
        <w:rPr>
          <w:rFonts w:cstheme="minorHAnsi"/>
          <w:bCs/>
          <w:noProof/>
          <w:highlight w:val="green"/>
          <w:rPrChange w:id="815" w:author="Work" w:date="2024-06-18T15:19:00Z">
            <w:rPr>
              <w:rFonts w:cstheme="minorHAnsi"/>
              <w:bCs/>
              <w:noProof/>
            </w:rPr>
          </w:rPrChange>
        </w:rPr>
        <w:t>should be a mi</w:t>
      </w:r>
      <w:r w:rsidR="000B50FB" w:rsidRPr="00E25F31">
        <w:rPr>
          <w:rFonts w:cstheme="minorHAnsi"/>
          <w:bCs/>
          <w:noProof/>
          <w:highlight w:val="green"/>
          <w:rPrChange w:id="816" w:author="Work" w:date="2024-06-18T15:19:00Z">
            <w:rPr>
              <w:rFonts w:cstheme="minorHAnsi"/>
              <w:bCs/>
              <w:noProof/>
            </w:rPr>
          </w:rPrChange>
        </w:rPr>
        <w:t>ni</w:t>
      </w:r>
      <w:r w:rsidR="00D25A61" w:rsidRPr="00E25F31">
        <w:rPr>
          <w:rFonts w:cstheme="minorHAnsi"/>
          <w:bCs/>
          <w:noProof/>
          <w:highlight w:val="green"/>
          <w:rPrChange w:id="817" w:author="Work" w:date="2024-06-18T15:19:00Z">
            <w:rPr>
              <w:rFonts w:cstheme="minorHAnsi"/>
              <w:bCs/>
              <w:noProof/>
            </w:rPr>
          </w:rPrChange>
        </w:rPr>
        <w:t xml:space="preserve">mum of </w:t>
      </w:r>
      <w:r w:rsidR="009B026F" w:rsidRPr="00E25F31">
        <w:rPr>
          <w:rFonts w:cstheme="minorHAnsi"/>
          <w:b/>
          <w:noProof/>
          <w:highlight w:val="green"/>
          <w:lang w:val="bg-BG"/>
          <w:rPrChange w:id="818" w:author="Work" w:date="2024-06-18T15:19:00Z">
            <w:rPr>
              <w:rFonts w:cstheme="minorHAnsi"/>
              <w:b/>
              <w:noProof/>
              <w:lang w:val="bg-BG"/>
            </w:rPr>
          </w:rPrChange>
        </w:rPr>
        <w:t>10</w:t>
      </w:r>
      <w:r w:rsidR="00E44226" w:rsidRPr="00E25F31">
        <w:rPr>
          <w:rFonts w:cstheme="minorHAnsi"/>
          <w:b/>
          <w:noProof/>
          <w:highlight w:val="green"/>
          <w:rPrChange w:id="819" w:author="Work" w:date="2024-06-18T15:19:00Z">
            <w:rPr>
              <w:rFonts w:cstheme="minorHAnsi"/>
              <w:b/>
              <w:noProof/>
            </w:rPr>
          </w:rPrChange>
        </w:rPr>
        <w:t xml:space="preserve"> characters</w:t>
      </w:r>
      <w:r w:rsidR="00E44226" w:rsidRPr="00E25F31">
        <w:rPr>
          <w:rFonts w:cstheme="minorHAnsi"/>
          <w:bCs/>
          <w:noProof/>
          <w:highlight w:val="green"/>
          <w:rPrChange w:id="820" w:author="Work" w:date="2024-06-18T15:19:00Z">
            <w:rPr>
              <w:rFonts w:cstheme="minorHAnsi"/>
              <w:bCs/>
              <w:noProof/>
            </w:rPr>
          </w:rPrChange>
        </w:rPr>
        <w:t xml:space="preserve"> </w:t>
      </w:r>
      <w:r w:rsidR="00E44226" w:rsidRPr="00E25F31">
        <w:rPr>
          <w:rFonts w:cstheme="minorHAnsi"/>
          <w:b/>
          <w:noProof/>
          <w:highlight w:val="green"/>
          <w:rPrChange w:id="821" w:author="Work" w:date="2024-06-18T15:19:00Z">
            <w:rPr>
              <w:rFonts w:cstheme="minorHAnsi"/>
              <w:b/>
              <w:noProof/>
            </w:rPr>
          </w:rPrChange>
        </w:rPr>
        <w:t>long</w:t>
      </w:r>
    </w:p>
    <w:p w14:paraId="0AD40459" w14:textId="12C2C1A6" w:rsidR="007845C3" w:rsidRPr="00E25F31" w:rsidRDefault="00641EB1" w:rsidP="00357C76">
      <w:pPr>
        <w:pStyle w:val="ListParagraph"/>
        <w:numPr>
          <w:ilvl w:val="0"/>
          <w:numId w:val="44"/>
        </w:numPr>
        <w:spacing w:before="120" w:line="240" w:lineRule="auto"/>
        <w:rPr>
          <w:b/>
          <w:noProof/>
          <w:highlight w:val="green"/>
          <w:rPrChange w:id="822" w:author="Work" w:date="2024-06-18T15:19:00Z">
            <w:rPr>
              <w:b/>
              <w:noProof/>
            </w:rPr>
          </w:rPrChange>
        </w:rPr>
      </w:pPr>
      <w:r w:rsidRPr="00E25F31">
        <w:rPr>
          <w:rFonts w:cstheme="minorHAnsi"/>
          <w:bCs/>
          <w:noProof/>
          <w:highlight w:val="green"/>
          <w:rPrChange w:id="823" w:author="Work" w:date="2024-06-18T15:19:00Z">
            <w:rPr>
              <w:rFonts w:cstheme="minorHAnsi"/>
              <w:bCs/>
              <w:noProof/>
            </w:rPr>
          </w:rPrChange>
        </w:rPr>
        <w:t xml:space="preserve">The </w:t>
      </w:r>
      <w:r w:rsidR="00AF5E90" w:rsidRPr="00E25F31">
        <w:rPr>
          <w:rFonts w:cstheme="minorHAnsi"/>
          <w:b/>
          <w:noProof/>
          <w:highlight w:val="green"/>
          <w:rPrChange w:id="824" w:author="Work" w:date="2024-06-18T15:19:00Z">
            <w:rPr>
              <w:rFonts w:cstheme="minorHAnsi"/>
              <w:b/>
              <w:noProof/>
            </w:rPr>
          </w:rPrChange>
        </w:rPr>
        <w:t>Type</w:t>
      </w:r>
      <w:r w:rsidR="00C35CF5" w:rsidRPr="00E25F31">
        <w:rPr>
          <w:rFonts w:cstheme="minorHAnsi"/>
          <w:b/>
          <w:noProof/>
          <w:highlight w:val="green"/>
          <w:rPrChange w:id="825" w:author="Work" w:date="2024-06-18T15:19:00Z">
            <w:rPr>
              <w:rFonts w:cstheme="minorHAnsi"/>
              <w:b/>
              <w:noProof/>
            </w:rPr>
          </w:rPrChange>
        </w:rPr>
        <w:t xml:space="preserve"> </w:t>
      </w:r>
      <w:r w:rsidR="00C35CF5" w:rsidRPr="00E25F31">
        <w:rPr>
          <w:rFonts w:cstheme="minorHAnsi"/>
          <w:bCs/>
          <w:noProof/>
          <w:highlight w:val="green"/>
          <w:rPrChange w:id="826" w:author="Work" w:date="2024-06-18T15:19:00Z">
            <w:rPr>
              <w:rFonts w:cstheme="minorHAnsi"/>
              <w:bCs/>
              <w:noProof/>
            </w:rPr>
          </w:rPrChange>
        </w:rPr>
        <w:t xml:space="preserve">should be a minimum </w:t>
      </w:r>
      <w:r w:rsidR="009B026F" w:rsidRPr="00E25F31">
        <w:rPr>
          <w:rFonts w:cstheme="minorHAnsi"/>
          <w:bCs/>
          <w:noProof/>
          <w:highlight w:val="green"/>
          <w:rPrChange w:id="827" w:author="Work" w:date="2024-06-18T15:19:00Z">
            <w:rPr>
              <w:rFonts w:cstheme="minorHAnsi"/>
              <w:bCs/>
              <w:noProof/>
            </w:rPr>
          </w:rPrChange>
        </w:rPr>
        <w:t xml:space="preserve">of </w:t>
      </w:r>
      <w:r w:rsidR="009B026F" w:rsidRPr="00E25F31">
        <w:rPr>
          <w:rFonts w:cstheme="minorHAnsi"/>
          <w:b/>
          <w:noProof/>
          <w:highlight w:val="green"/>
          <w:lang w:val="bg-BG"/>
          <w:rPrChange w:id="828" w:author="Work" w:date="2024-06-18T15:19:00Z">
            <w:rPr>
              <w:rFonts w:cstheme="minorHAnsi"/>
              <w:b/>
              <w:noProof/>
              <w:lang w:val="bg-BG"/>
            </w:rPr>
          </w:rPrChange>
        </w:rPr>
        <w:t>3</w:t>
      </w:r>
      <w:r w:rsidR="00C35CF5" w:rsidRPr="00E25F31">
        <w:rPr>
          <w:rFonts w:cstheme="minorHAnsi"/>
          <w:b/>
          <w:noProof/>
          <w:highlight w:val="green"/>
          <w:rPrChange w:id="829" w:author="Work" w:date="2024-06-18T15:19:00Z">
            <w:rPr>
              <w:rFonts w:cstheme="minorHAnsi"/>
              <w:b/>
              <w:noProof/>
            </w:rPr>
          </w:rPrChange>
        </w:rPr>
        <w:t xml:space="preserve"> characters long</w:t>
      </w:r>
    </w:p>
    <w:p w14:paraId="37FD1283" w14:textId="447FF005" w:rsidR="004E58C9" w:rsidRPr="00E25F31" w:rsidRDefault="004E58C9" w:rsidP="00357C76">
      <w:pPr>
        <w:pStyle w:val="ListParagraph"/>
        <w:numPr>
          <w:ilvl w:val="0"/>
          <w:numId w:val="44"/>
        </w:numPr>
        <w:spacing w:before="120" w:line="240" w:lineRule="auto"/>
        <w:rPr>
          <w:b/>
          <w:noProof/>
          <w:highlight w:val="green"/>
          <w:rPrChange w:id="830" w:author="Work" w:date="2024-06-18T15:19:00Z">
            <w:rPr>
              <w:b/>
              <w:noProof/>
            </w:rPr>
          </w:rPrChange>
        </w:rPr>
      </w:pPr>
      <w:r w:rsidRPr="00E25F31">
        <w:rPr>
          <w:rFonts w:cstheme="minorHAnsi"/>
          <w:bCs/>
          <w:noProof/>
          <w:highlight w:val="green"/>
          <w:rPrChange w:id="831" w:author="Work" w:date="2024-06-18T15:19:00Z">
            <w:rPr>
              <w:rFonts w:cstheme="minorHAnsi"/>
              <w:bCs/>
              <w:noProof/>
            </w:rPr>
          </w:rPrChange>
        </w:rPr>
        <w:t xml:space="preserve">The </w:t>
      </w:r>
      <w:r w:rsidRPr="00E25F31">
        <w:rPr>
          <w:rFonts w:cstheme="minorHAnsi"/>
          <w:b/>
          <w:noProof/>
          <w:highlight w:val="green"/>
          <w:rPrChange w:id="832" w:author="Work" w:date="2024-06-18T15:19:00Z">
            <w:rPr>
              <w:rFonts w:cstheme="minorHAnsi"/>
              <w:b/>
              <w:noProof/>
            </w:rPr>
          </w:rPrChange>
        </w:rPr>
        <w:t xml:space="preserve">Certificate </w:t>
      </w:r>
      <w:r w:rsidRPr="00E25F31">
        <w:rPr>
          <w:rFonts w:cstheme="minorHAnsi"/>
          <w:bCs/>
          <w:noProof/>
          <w:highlight w:val="green"/>
          <w:rPrChange w:id="833" w:author="Work" w:date="2024-06-18T15:19:00Z">
            <w:rPr>
              <w:rFonts w:cstheme="minorHAnsi"/>
              <w:bCs/>
              <w:noProof/>
            </w:rPr>
          </w:rPrChange>
        </w:rPr>
        <w:t xml:space="preserve">should be a minimum of </w:t>
      </w:r>
      <w:r w:rsidRPr="00E25F31">
        <w:rPr>
          <w:rFonts w:cstheme="minorHAnsi"/>
          <w:b/>
          <w:noProof/>
          <w:highlight w:val="green"/>
          <w:rPrChange w:id="834" w:author="Work" w:date="2024-06-18T15:19:00Z">
            <w:rPr>
              <w:rFonts w:cstheme="minorHAnsi"/>
              <w:b/>
              <w:noProof/>
            </w:rPr>
          </w:rPrChange>
        </w:rPr>
        <w:t>2 characters long</w:t>
      </w:r>
    </w:p>
    <w:p w14:paraId="423ECEE2" w14:textId="5106D3EA" w:rsidR="004E58C9" w:rsidRPr="00E25F31" w:rsidRDefault="004E58C9" w:rsidP="00357C76">
      <w:pPr>
        <w:pStyle w:val="ListParagraph"/>
        <w:numPr>
          <w:ilvl w:val="0"/>
          <w:numId w:val="44"/>
        </w:numPr>
        <w:spacing w:before="120" w:line="240" w:lineRule="auto"/>
        <w:rPr>
          <w:b/>
          <w:noProof/>
          <w:highlight w:val="green"/>
          <w:rPrChange w:id="835" w:author="Work" w:date="2024-06-18T15:19:00Z">
            <w:rPr>
              <w:b/>
              <w:noProof/>
            </w:rPr>
          </w:rPrChange>
        </w:rPr>
      </w:pPr>
      <w:r w:rsidRPr="00E25F31">
        <w:rPr>
          <w:rFonts w:cstheme="minorHAnsi"/>
          <w:bCs/>
          <w:noProof/>
          <w:highlight w:val="green"/>
          <w:rPrChange w:id="836" w:author="Work" w:date="2024-06-18T15:19:00Z">
            <w:rPr>
              <w:rFonts w:cstheme="minorHAnsi"/>
              <w:bCs/>
              <w:noProof/>
            </w:rPr>
          </w:rPrChange>
        </w:rPr>
        <w:t xml:space="preserve">The </w:t>
      </w:r>
      <w:r w:rsidRPr="00E25F31">
        <w:rPr>
          <w:rFonts w:cstheme="minorHAnsi"/>
          <w:b/>
          <w:noProof/>
          <w:highlight w:val="green"/>
          <w:rPrChange w:id="837" w:author="Work" w:date="2024-06-18T15:19:00Z">
            <w:rPr>
              <w:rFonts w:cstheme="minorHAnsi"/>
              <w:b/>
              <w:noProof/>
            </w:rPr>
          </w:rPrChange>
        </w:rPr>
        <w:t xml:space="preserve">Price </w:t>
      </w:r>
      <w:r w:rsidRPr="00E25F31">
        <w:rPr>
          <w:rFonts w:cstheme="minorHAnsi"/>
          <w:bCs/>
          <w:noProof/>
          <w:highlight w:val="green"/>
          <w:rPrChange w:id="838" w:author="Work" w:date="2024-06-18T15:19:00Z">
            <w:rPr>
              <w:rFonts w:cstheme="minorHAnsi"/>
              <w:bCs/>
              <w:noProof/>
            </w:rPr>
          </w:rPrChange>
        </w:rPr>
        <w:t xml:space="preserve">should be a </w:t>
      </w:r>
      <w:r w:rsidRPr="00E25F31">
        <w:rPr>
          <w:rFonts w:cstheme="minorHAnsi"/>
          <w:b/>
          <w:noProof/>
          <w:highlight w:val="green"/>
          <w:rPrChange w:id="839" w:author="Work" w:date="2024-06-18T15:19:00Z">
            <w:rPr>
              <w:rFonts w:cstheme="minorHAnsi"/>
              <w:b/>
              <w:noProof/>
            </w:rPr>
          </w:rPrChange>
        </w:rPr>
        <w:t>positive number</w:t>
      </w:r>
    </w:p>
    <w:p w14:paraId="28F8588D" w14:textId="3892CF1A" w:rsidR="00113B72" w:rsidRPr="00FF472F" w:rsidRDefault="00B05995" w:rsidP="00357C76">
      <w:pPr>
        <w:rPr>
          <w:lang w:val="bg-BG"/>
        </w:rPr>
      </w:pPr>
      <w:r w:rsidRPr="00B05995">
        <w:rPr>
          <w:noProof/>
        </w:rPr>
        <w:drawing>
          <wp:inline distT="0" distB="0" distL="0" distR="0" wp14:anchorId="731FDA01" wp14:editId="3680BBAC">
            <wp:extent cx="6626225" cy="3050540"/>
            <wp:effectExtent l="0" t="0" r="3175" b="0"/>
            <wp:docPr id="878202348" name="Картина 1" descr="Картина, която съдържа екранна снимка, текст,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2348" name="Картина 1" descr="Картина, която съдържа екранна снимка, текст, софтуер, Мултимедиен софтуер&#10;&#10;Описанието е генерирано автоматично"/>
                    <pic:cNvPicPr/>
                  </pic:nvPicPr>
                  <pic:blipFill>
                    <a:blip r:embed="rId31"/>
                    <a:stretch>
                      <a:fillRect/>
                    </a:stretch>
                  </pic:blipFill>
                  <pic:spPr>
                    <a:xfrm>
                      <a:off x="0" y="0"/>
                      <a:ext cx="6626225" cy="3050540"/>
                    </a:xfrm>
                    <a:prstGeom prst="rect">
                      <a:avLst/>
                    </a:prstGeom>
                  </pic:spPr>
                </pic:pic>
              </a:graphicData>
            </a:graphic>
          </wp:inline>
        </w:drawing>
      </w:r>
    </w:p>
    <w:p w14:paraId="7A6990D6" w14:textId="5DBF8976" w:rsidR="003E28A4" w:rsidRPr="009B636B" w:rsidRDefault="003E28A4" w:rsidP="003E28A4">
      <w:pPr>
        <w:pStyle w:val="Heading2"/>
        <w:rPr>
          <w:noProof/>
          <w:highlight w:val="green"/>
          <w:rPrChange w:id="840" w:author="Work" w:date="2024-06-17T23:17:00Z">
            <w:rPr>
              <w:noProof/>
            </w:rPr>
          </w:rPrChange>
        </w:rPr>
      </w:pPr>
      <w:r w:rsidRPr="009B636B">
        <w:rPr>
          <w:highlight w:val="green"/>
          <w:rPrChange w:id="841" w:author="Work" w:date="2024-06-17T23:17:00Z">
            <w:rPr/>
          </w:rPrChange>
        </w:rPr>
        <w:t>*Bonus</w:t>
      </w:r>
      <w:r w:rsidRPr="009B636B">
        <w:rPr>
          <w:noProof/>
          <w:highlight w:val="green"/>
          <w:rPrChange w:id="842" w:author="Work" w:date="2024-06-17T23:17:00Z">
            <w:rPr>
              <w:noProof/>
            </w:rPr>
          </w:rPrChange>
        </w:rPr>
        <w:t xml:space="preserve"> – Profile</w:t>
      </w:r>
    </w:p>
    <w:p w14:paraId="3EE65150" w14:textId="10BBAD0C" w:rsidR="003E28A4" w:rsidRPr="00190ED3" w:rsidRDefault="003E28A4" w:rsidP="003E28A4">
      <w:pPr>
        <w:rPr>
          <w:lang w:val="en"/>
        </w:rPr>
      </w:pPr>
      <w:r w:rsidRPr="009B636B">
        <w:rPr>
          <w:rStyle w:val="jlqj4b"/>
          <w:highlight w:val="green"/>
          <w:lang w:val="en"/>
          <w:rPrChange w:id="843" w:author="Work" w:date="2024-06-17T23:17:00Z">
            <w:rPr>
              <w:rStyle w:val="jlqj4b"/>
              <w:lang w:val="en"/>
            </w:rPr>
          </w:rPrChange>
        </w:rPr>
        <w:t xml:space="preserve">Each </w:t>
      </w:r>
      <w:r w:rsidRPr="009B636B">
        <w:rPr>
          <w:rStyle w:val="jlqj4b"/>
          <w:b/>
          <w:highlight w:val="green"/>
          <w:lang w:val="en"/>
          <w:rPrChange w:id="844" w:author="Work" w:date="2024-06-17T23:17:00Z">
            <w:rPr>
              <w:rStyle w:val="jlqj4b"/>
              <w:b/>
              <w:lang w:val="en"/>
            </w:rPr>
          </w:rPrChange>
        </w:rPr>
        <w:t>logged-in</w:t>
      </w:r>
      <w:r w:rsidRPr="009B636B">
        <w:rPr>
          <w:rStyle w:val="jlqj4b"/>
          <w:highlight w:val="green"/>
          <w:lang w:val="en"/>
          <w:rPrChange w:id="845" w:author="Work" w:date="2024-06-17T23:17:00Z">
            <w:rPr>
              <w:rStyle w:val="jlqj4b"/>
              <w:lang w:val="en"/>
            </w:rPr>
          </w:rPrChange>
        </w:rPr>
        <w:t xml:space="preserve"> </w:t>
      </w:r>
      <w:r w:rsidRPr="009B636B">
        <w:rPr>
          <w:rStyle w:val="jlqj4b"/>
          <w:b/>
          <w:highlight w:val="green"/>
          <w:lang w:val="en"/>
          <w:rPrChange w:id="846" w:author="Work" w:date="2024-06-17T23:17:00Z">
            <w:rPr>
              <w:rStyle w:val="jlqj4b"/>
              <w:b/>
              <w:lang w:val="en"/>
            </w:rPr>
          </w:rPrChange>
        </w:rPr>
        <w:t>user</w:t>
      </w:r>
      <w:r w:rsidRPr="009B636B">
        <w:rPr>
          <w:rStyle w:val="jlqj4b"/>
          <w:highlight w:val="green"/>
          <w:lang w:val="en"/>
          <w:rPrChange w:id="847" w:author="Work" w:date="2024-06-17T23:17:00Z">
            <w:rPr>
              <w:rStyle w:val="jlqj4b"/>
              <w:lang w:val="en"/>
            </w:rPr>
          </w:rPrChange>
        </w:rPr>
        <w:t xml:space="preserve"> should be able to view their profile information by clicking</w:t>
      </w:r>
      <w:r w:rsidR="00272100" w:rsidRPr="009B636B">
        <w:rPr>
          <w:rStyle w:val="jlqj4b"/>
          <w:highlight w:val="green"/>
          <w:lang w:val="en"/>
          <w:rPrChange w:id="848" w:author="Work" w:date="2024-06-17T23:17:00Z">
            <w:rPr>
              <w:rStyle w:val="jlqj4b"/>
              <w:lang w:val="en"/>
            </w:rPr>
          </w:rPrChange>
        </w:rPr>
        <w:t xml:space="preserve"> on</w:t>
      </w:r>
      <w:r w:rsidRPr="009B636B">
        <w:rPr>
          <w:rStyle w:val="jlqj4b"/>
          <w:highlight w:val="green"/>
          <w:lang w:val="en"/>
          <w:rPrChange w:id="849" w:author="Work" w:date="2024-06-17T23:17:00Z">
            <w:rPr>
              <w:rStyle w:val="jlqj4b"/>
              <w:lang w:val="en"/>
            </w:rPr>
          </w:rPrChange>
        </w:rPr>
        <w:t xml:space="preserve"> [</w:t>
      </w:r>
      <w:r w:rsidRPr="009B636B">
        <w:rPr>
          <w:rStyle w:val="jlqj4b"/>
          <w:b/>
          <w:highlight w:val="green"/>
          <w:lang w:val="en"/>
          <w:rPrChange w:id="850" w:author="Work" w:date="2024-06-17T23:17:00Z">
            <w:rPr>
              <w:rStyle w:val="jlqj4b"/>
              <w:b/>
              <w:lang w:val="en"/>
            </w:rPr>
          </w:rPrChange>
        </w:rPr>
        <w:t>Profile</w:t>
      </w:r>
      <w:r w:rsidRPr="009B636B">
        <w:rPr>
          <w:rStyle w:val="jlqj4b"/>
          <w:highlight w:val="green"/>
          <w:lang w:val="en"/>
          <w:rPrChange w:id="851" w:author="Work" w:date="2024-06-17T23:17:00Z">
            <w:rPr>
              <w:rStyle w:val="jlqj4b"/>
              <w:lang w:val="en"/>
            </w:rPr>
          </w:rPrChange>
        </w:rPr>
        <w:t>].</w:t>
      </w:r>
      <w:r w:rsidR="00272100" w:rsidRPr="009B636B">
        <w:rPr>
          <w:rStyle w:val="jlqj4b"/>
          <w:highlight w:val="green"/>
          <w:lang w:val="en"/>
          <w:rPrChange w:id="852" w:author="Work" w:date="2024-06-17T23:17:00Z">
            <w:rPr>
              <w:rStyle w:val="jlqj4b"/>
              <w:lang w:val="en"/>
            </w:rPr>
          </w:rPrChange>
        </w:rPr>
        <w:t xml:space="preserve"> On the profile page, the user should see their </w:t>
      </w:r>
      <w:r w:rsidR="00272100" w:rsidRPr="009B636B">
        <w:rPr>
          <w:rStyle w:val="jlqj4b"/>
          <w:b/>
          <w:bCs/>
          <w:highlight w:val="green"/>
          <w:lang w:val="en"/>
          <w:rPrChange w:id="853" w:author="Work" w:date="2024-06-17T23:17:00Z">
            <w:rPr>
              <w:rStyle w:val="jlqj4b"/>
              <w:b/>
              <w:bCs/>
              <w:lang w:val="en"/>
            </w:rPr>
          </w:rPrChange>
        </w:rPr>
        <w:t>email</w:t>
      </w:r>
      <w:r w:rsidR="00272100" w:rsidRPr="009B636B">
        <w:rPr>
          <w:rStyle w:val="jlqj4b"/>
          <w:highlight w:val="green"/>
          <w:lang w:val="en"/>
          <w:rPrChange w:id="854" w:author="Work" w:date="2024-06-17T23:17:00Z">
            <w:rPr>
              <w:rStyle w:val="jlqj4b"/>
              <w:lang w:val="en"/>
            </w:rPr>
          </w:rPrChange>
        </w:rPr>
        <w:t xml:space="preserve"> and the </w:t>
      </w:r>
      <w:r w:rsidR="00272100" w:rsidRPr="009B636B">
        <w:rPr>
          <w:rStyle w:val="jlqj4b"/>
          <w:b/>
          <w:bCs/>
          <w:highlight w:val="green"/>
          <w:lang w:val="en"/>
          <w:rPrChange w:id="855" w:author="Work" w:date="2024-06-17T23:17:00Z">
            <w:rPr>
              <w:rStyle w:val="jlqj4b"/>
              <w:b/>
              <w:bCs/>
              <w:lang w:val="en"/>
            </w:rPr>
          </w:rPrChange>
        </w:rPr>
        <w:t>courses</w:t>
      </w:r>
      <w:r w:rsidR="00272100" w:rsidRPr="009B636B">
        <w:rPr>
          <w:rStyle w:val="jlqj4b"/>
          <w:highlight w:val="green"/>
          <w:lang w:val="en"/>
          <w:rPrChange w:id="856" w:author="Work" w:date="2024-06-17T23:17:00Z">
            <w:rPr>
              <w:rStyle w:val="jlqj4b"/>
              <w:lang w:val="en"/>
            </w:rPr>
          </w:rPrChange>
        </w:rPr>
        <w:t xml:space="preserve"> they have </w:t>
      </w:r>
      <w:r w:rsidR="00272100" w:rsidRPr="009B636B">
        <w:rPr>
          <w:rStyle w:val="jlqj4b"/>
          <w:b/>
          <w:bCs/>
          <w:highlight w:val="green"/>
          <w:lang w:val="en"/>
          <w:rPrChange w:id="857" w:author="Work" w:date="2024-06-17T23:17:00Z">
            <w:rPr>
              <w:rStyle w:val="jlqj4b"/>
              <w:b/>
              <w:bCs/>
              <w:lang w:val="en"/>
            </w:rPr>
          </w:rPrChange>
        </w:rPr>
        <w:t>created</w:t>
      </w:r>
      <w:r w:rsidR="00272100" w:rsidRPr="009B636B">
        <w:rPr>
          <w:rStyle w:val="jlqj4b"/>
          <w:highlight w:val="green"/>
          <w:lang w:val="en"/>
          <w:rPrChange w:id="858" w:author="Work" w:date="2024-06-17T23:17:00Z">
            <w:rPr>
              <w:rStyle w:val="jlqj4b"/>
              <w:lang w:val="en"/>
            </w:rPr>
          </w:rPrChange>
        </w:rPr>
        <w:t xml:space="preserve">, as well as the courses they have </w:t>
      </w:r>
      <w:r w:rsidR="00272100" w:rsidRPr="009B636B">
        <w:rPr>
          <w:rStyle w:val="jlqj4b"/>
          <w:b/>
          <w:bCs/>
          <w:highlight w:val="green"/>
          <w:lang w:val="en"/>
          <w:rPrChange w:id="859" w:author="Work" w:date="2024-06-17T23:17:00Z">
            <w:rPr>
              <w:rStyle w:val="jlqj4b"/>
              <w:b/>
              <w:bCs/>
              <w:lang w:val="en"/>
            </w:rPr>
          </w:rPrChange>
        </w:rPr>
        <w:t>signed up for</w:t>
      </w:r>
      <w:r w:rsidR="00272100" w:rsidRPr="009B636B">
        <w:rPr>
          <w:rStyle w:val="jlqj4b"/>
          <w:highlight w:val="green"/>
          <w:lang w:val="en"/>
          <w:rPrChange w:id="860" w:author="Work" w:date="2024-06-17T23:17:00Z">
            <w:rPr>
              <w:rStyle w:val="jlqj4b"/>
              <w:lang w:val="en"/>
            </w:rPr>
          </w:rPrChange>
        </w:rPr>
        <w:t>.</w:t>
      </w:r>
      <w:r w:rsidR="001E0A81" w:rsidRPr="009B636B">
        <w:rPr>
          <w:rStyle w:val="jlqj4b"/>
          <w:b/>
          <w:highlight w:val="green"/>
          <w:lang w:val="en"/>
          <w:rPrChange w:id="861" w:author="Work" w:date="2024-06-17T23:17:00Z">
            <w:rPr>
              <w:rStyle w:val="jlqj4b"/>
              <w:b/>
              <w:lang w:val="en"/>
            </w:rPr>
          </w:rPrChange>
        </w:rPr>
        <w:t xml:space="preserve"> </w:t>
      </w:r>
      <w:r w:rsidR="001E0A81" w:rsidRPr="009B636B">
        <w:rPr>
          <w:rStyle w:val="jlqj4b"/>
          <w:bCs/>
          <w:highlight w:val="green"/>
          <w:lang w:val="en"/>
          <w:rPrChange w:id="862" w:author="Work" w:date="2024-06-17T23:17:00Z">
            <w:rPr>
              <w:rStyle w:val="jlqj4b"/>
              <w:bCs/>
              <w:lang w:val="en"/>
            </w:rPr>
          </w:rPrChange>
        </w:rPr>
        <w:t xml:space="preserve">Under the </w:t>
      </w:r>
      <w:r w:rsidR="001E0A81" w:rsidRPr="009B636B">
        <w:rPr>
          <w:rStyle w:val="jlqj4b"/>
          <w:b/>
          <w:highlight w:val="green"/>
          <w:lang w:val="en"/>
          <w:rPrChange w:id="863" w:author="Work" w:date="2024-06-17T23:17:00Z">
            <w:rPr>
              <w:rStyle w:val="jlqj4b"/>
              <w:b/>
              <w:lang w:val="en"/>
            </w:rPr>
          </w:rPrChange>
        </w:rPr>
        <w:t>email</w:t>
      </w:r>
      <w:r w:rsidR="001E0A81" w:rsidRPr="009B636B">
        <w:rPr>
          <w:rStyle w:val="jlqj4b"/>
          <w:bCs/>
          <w:highlight w:val="green"/>
          <w:lang w:val="en"/>
          <w:rPrChange w:id="864" w:author="Work" w:date="2024-06-17T23:17:00Z">
            <w:rPr>
              <w:rStyle w:val="jlqj4b"/>
              <w:bCs/>
              <w:lang w:val="en"/>
            </w:rPr>
          </w:rPrChange>
        </w:rPr>
        <w:t xml:space="preserve">, the user has a </w:t>
      </w:r>
      <w:r w:rsidR="001E0A81" w:rsidRPr="009B636B">
        <w:rPr>
          <w:rStyle w:val="jlqj4b"/>
          <w:b/>
          <w:highlight w:val="green"/>
          <w:lang w:val="en"/>
          <w:rPrChange w:id="865" w:author="Work" w:date="2024-06-17T23:17:00Z">
            <w:rPr>
              <w:rStyle w:val="jlqj4b"/>
              <w:b/>
              <w:lang w:val="en"/>
            </w:rPr>
          </w:rPrChange>
        </w:rPr>
        <w:t xml:space="preserve">total count of </w:t>
      </w:r>
      <w:r w:rsidR="00272100" w:rsidRPr="009B636B">
        <w:rPr>
          <w:rStyle w:val="jlqj4b"/>
          <w:b/>
          <w:highlight w:val="green"/>
          <w:lang w:val="en"/>
          <w:rPrChange w:id="866" w:author="Work" w:date="2024-06-17T23:17:00Z">
            <w:rPr>
              <w:rStyle w:val="jlqj4b"/>
              <w:b/>
              <w:lang w:val="en"/>
            </w:rPr>
          </w:rPrChange>
        </w:rPr>
        <w:t xml:space="preserve">the </w:t>
      </w:r>
      <w:r w:rsidR="001E0A81" w:rsidRPr="009B636B">
        <w:rPr>
          <w:rStyle w:val="jlqj4b"/>
          <w:b/>
          <w:highlight w:val="green"/>
          <w:lang w:val="en"/>
          <w:rPrChange w:id="867" w:author="Work" w:date="2024-06-17T23:17:00Z">
            <w:rPr>
              <w:rStyle w:val="jlqj4b"/>
              <w:b/>
              <w:lang w:val="en"/>
            </w:rPr>
          </w:rPrChange>
        </w:rPr>
        <w:t xml:space="preserve">created </w:t>
      </w:r>
      <w:r w:rsidR="00272100" w:rsidRPr="009B636B">
        <w:rPr>
          <w:rStyle w:val="jlqj4b"/>
          <w:b/>
          <w:highlight w:val="green"/>
          <w:lang w:val="en"/>
          <w:rPrChange w:id="868" w:author="Work" w:date="2024-06-17T23:17:00Z">
            <w:rPr>
              <w:rStyle w:val="jlqj4b"/>
              <w:b/>
              <w:lang w:val="en"/>
            </w:rPr>
          </w:rPrChange>
        </w:rPr>
        <w:t xml:space="preserve">courses </w:t>
      </w:r>
      <w:r w:rsidR="00272100" w:rsidRPr="009B636B">
        <w:rPr>
          <w:rStyle w:val="jlqj4b"/>
          <w:bCs/>
          <w:highlight w:val="green"/>
          <w:lang w:val="en"/>
          <w:rPrChange w:id="869" w:author="Work" w:date="2024-06-17T23:17:00Z">
            <w:rPr>
              <w:rStyle w:val="jlqj4b"/>
              <w:bCs/>
              <w:lang w:val="en"/>
            </w:rPr>
          </w:rPrChange>
        </w:rPr>
        <w:t>and the ones they have</w:t>
      </w:r>
      <w:r w:rsidR="00272100" w:rsidRPr="009B636B">
        <w:rPr>
          <w:rStyle w:val="jlqj4b"/>
          <w:b/>
          <w:highlight w:val="green"/>
          <w:lang w:val="en"/>
          <w:rPrChange w:id="870" w:author="Work" w:date="2024-06-17T23:17:00Z">
            <w:rPr>
              <w:rStyle w:val="jlqj4b"/>
              <w:b/>
              <w:lang w:val="en"/>
            </w:rPr>
          </w:rPrChange>
        </w:rPr>
        <w:t xml:space="preserve"> </w:t>
      </w:r>
      <w:proofErr w:type="spellStart"/>
      <w:r w:rsidR="00272100" w:rsidRPr="009B636B">
        <w:rPr>
          <w:rStyle w:val="jlqj4b"/>
          <w:b/>
          <w:highlight w:val="green"/>
          <w:lang w:val="en"/>
          <w:rPrChange w:id="871" w:author="Work" w:date="2024-06-17T23:17:00Z">
            <w:rPr>
              <w:rStyle w:val="jlqj4b"/>
              <w:b/>
              <w:lang w:val="en"/>
            </w:rPr>
          </w:rPrChange>
        </w:rPr>
        <w:t>sighed</w:t>
      </w:r>
      <w:proofErr w:type="spellEnd"/>
      <w:r w:rsidR="00272100" w:rsidRPr="009B636B">
        <w:rPr>
          <w:rStyle w:val="jlqj4b"/>
          <w:b/>
          <w:highlight w:val="green"/>
          <w:lang w:val="en"/>
          <w:rPrChange w:id="872" w:author="Work" w:date="2024-06-17T23:17:00Z">
            <w:rPr>
              <w:rStyle w:val="jlqj4b"/>
              <w:b/>
              <w:lang w:val="en"/>
            </w:rPr>
          </w:rPrChange>
        </w:rPr>
        <w:t xml:space="preserve"> up </w:t>
      </w:r>
      <w:r w:rsidR="00272100" w:rsidRPr="009B636B">
        <w:rPr>
          <w:rStyle w:val="jlqj4b"/>
          <w:bCs/>
          <w:highlight w:val="green"/>
          <w:lang w:val="en"/>
          <w:rPrChange w:id="873" w:author="Work" w:date="2024-06-17T23:17:00Z">
            <w:rPr>
              <w:rStyle w:val="jlqj4b"/>
              <w:bCs/>
              <w:lang w:val="en"/>
            </w:rPr>
          </w:rPrChange>
        </w:rPr>
        <w:t>for</w:t>
      </w:r>
      <w:r w:rsidR="001E0A81" w:rsidRPr="009B636B">
        <w:rPr>
          <w:rStyle w:val="jlqj4b"/>
          <w:b/>
          <w:highlight w:val="green"/>
          <w:lang w:val="en"/>
          <w:rPrChange w:id="874" w:author="Work" w:date="2024-06-17T23:17:00Z">
            <w:rPr>
              <w:rStyle w:val="jlqj4b"/>
              <w:b/>
              <w:lang w:val="en"/>
            </w:rPr>
          </w:rPrChange>
        </w:rPr>
        <w:t>.</w:t>
      </w:r>
    </w:p>
    <w:p w14:paraId="24CA2F60" w14:textId="71253C91" w:rsidR="003E28A4" w:rsidRDefault="00786A50" w:rsidP="001E0A81">
      <w:pPr>
        <w:rPr>
          <w:noProof/>
          <w:lang w:val="bg-BG" w:eastAsia="bg-BG"/>
        </w:rPr>
      </w:pPr>
      <w:r w:rsidRPr="00786A50">
        <w:rPr>
          <w:noProof/>
        </w:rPr>
        <w:drawing>
          <wp:inline distT="0" distB="0" distL="0" distR="0" wp14:anchorId="3C917B7D" wp14:editId="18D46382">
            <wp:extent cx="6626225" cy="3309620"/>
            <wp:effectExtent l="0" t="0" r="3175" b="5080"/>
            <wp:docPr id="122542437"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2437" name="Картина 1" descr="Картина, която съдържа текст, екранна снимка, софтуер, Компютърна икона&#10;&#10;Описанието е генерирано автоматично"/>
                    <pic:cNvPicPr/>
                  </pic:nvPicPr>
                  <pic:blipFill>
                    <a:blip r:embed="rId32"/>
                    <a:stretch>
                      <a:fillRect/>
                    </a:stretch>
                  </pic:blipFill>
                  <pic:spPr>
                    <a:xfrm>
                      <a:off x="0" y="0"/>
                      <a:ext cx="6626225" cy="3309620"/>
                    </a:xfrm>
                    <a:prstGeom prst="rect">
                      <a:avLst/>
                    </a:prstGeom>
                  </pic:spPr>
                </pic:pic>
              </a:graphicData>
            </a:graphic>
          </wp:inline>
        </w:drawing>
      </w:r>
    </w:p>
    <w:p w14:paraId="7B882A06" w14:textId="3E3A0029" w:rsidR="003E28A4" w:rsidRDefault="003E28A4" w:rsidP="003E28A4">
      <w:pPr>
        <w:rPr>
          <w:noProof/>
        </w:rPr>
      </w:pPr>
      <w:r w:rsidRPr="009B636B">
        <w:rPr>
          <w:rStyle w:val="jlqj4b"/>
          <w:highlight w:val="green"/>
          <w:lang w:val="en"/>
          <w:rPrChange w:id="875" w:author="Work" w:date="2024-06-17T23:17:00Z">
            <w:rPr>
              <w:rStyle w:val="jlqj4b"/>
              <w:lang w:val="en"/>
            </w:rPr>
          </w:rPrChange>
        </w:rPr>
        <w:lastRenderedPageBreak/>
        <w:t xml:space="preserve">If there are </w:t>
      </w:r>
      <w:r w:rsidRPr="009B636B">
        <w:rPr>
          <w:rStyle w:val="jlqj4b"/>
          <w:b/>
          <w:highlight w:val="green"/>
          <w:lang w:val="en"/>
          <w:rPrChange w:id="876" w:author="Work" w:date="2024-06-17T23:17:00Z">
            <w:rPr>
              <w:rStyle w:val="jlqj4b"/>
              <w:b/>
              <w:lang w:val="en"/>
            </w:rPr>
          </w:rPrChange>
        </w:rPr>
        <w:t xml:space="preserve">no </w:t>
      </w:r>
      <w:r w:rsidR="009E6F62" w:rsidRPr="009B636B">
        <w:rPr>
          <w:rStyle w:val="jlqj4b"/>
          <w:b/>
          <w:highlight w:val="green"/>
          <w:lang w:val="en"/>
          <w:rPrChange w:id="877" w:author="Work" w:date="2024-06-17T23:17:00Z">
            <w:rPr>
              <w:rStyle w:val="jlqj4b"/>
              <w:b/>
              <w:lang w:val="en"/>
            </w:rPr>
          </w:rPrChange>
        </w:rPr>
        <w:t>created course</w:t>
      </w:r>
      <w:r w:rsidR="00272100" w:rsidRPr="009B636B">
        <w:rPr>
          <w:rStyle w:val="jlqj4b"/>
          <w:b/>
          <w:highlight w:val="green"/>
          <w:lang w:val="en"/>
          <w:rPrChange w:id="878" w:author="Work" w:date="2024-06-17T23:17:00Z">
            <w:rPr>
              <w:rStyle w:val="jlqj4b"/>
              <w:b/>
              <w:lang w:val="en"/>
            </w:rPr>
          </w:rPrChange>
        </w:rPr>
        <w:t>s</w:t>
      </w:r>
      <w:r w:rsidRPr="009B636B">
        <w:rPr>
          <w:rStyle w:val="jlqj4b"/>
          <w:b/>
          <w:highlight w:val="green"/>
          <w:lang w:val="en"/>
          <w:rPrChange w:id="879" w:author="Work" w:date="2024-06-17T23:17:00Z">
            <w:rPr>
              <w:rStyle w:val="jlqj4b"/>
              <w:b/>
              <w:lang w:val="en"/>
            </w:rPr>
          </w:rPrChange>
        </w:rPr>
        <w:t xml:space="preserve"> </w:t>
      </w:r>
      <w:r w:rsidRPr="009B636B">
        <w:rPr>
          <w:rStyle w:val="jlqj4b"/>
          <w:highlight w:val="green"/>
          <w:lang w:val="en"/>
          <w:rPrChange w:id="880" w:author="Work" w:date="2024-06-17T23:17:00Z">
            <w:rPr>
              <w:rStyle w:val="jlqj4b"/>
              <w:lang w:val="en"/>
            </w:rPr>
          </w:rPrChange>
        </w:rPr>
        <w:t>yet, the message</w:t>
      </w:r>
      <w:r w:rsidRPr="009B636B">
        <w:rPr>
          <w:rStyle w:val="jlqj4b"/>
          <w:highlight w:val="green"/>
          <w:lang w:val="bg-BG"/>
          <w:rPrChange w:id="881" w:author="Work" w:date="2024-06-17T23:17:00Z">
            <w:rPr>
              <w:rStyle w:val="jlqj4b"/>
              <w:lang w:val="bg-BG"/>
            </w:rPr>
          </w:rPrChange>
        </w:rPr>
        <w:t xml:space="preserve"> </w:t>
      </w:r>
      <w:r w:rsidRPr="009B636B">
        <w:rPr>
          <w:rFonts w:cstheme="minorHAnsi"/>
          <w:b/>
          <w:highlight w:val="green"/>
          <w:rPrChange w:id="882" w:author="Work" w:date="2024-06-17T23:17:00Z">
            <w:rPr>
              <w:rFonts w:cstheme="minorHAnsi"/>
              <w:b/>
            </w:rPr>
          </w:rPrChange>
        </w:rPr>
        <w:t>"</w:t>
      </w:r>
      <w:r w:rsidRPr="009B636B">
        <w:rPr>
          <w:rFonts w:ascii="Consolas" w:hAnsi="Consolas" w:cstheme="minorHAnsi"/>
          <w:b/>
          <w:highlight w:val="green"/>
          <w:rPrChange w:id="883" w:author="Work" w:date="2024-06-17T23:17:00Z">
            <w:rPr>
              <w:rFonts w:ascii="Consolas" w:hAnsi="Consolas" w:cstheme="minorHAnsi"/>
              <w:b/>
            </w:rPr>
          </w:rPrChange>
        </w:rPr>
        <w:t xml:space="preserve">You haven't </w:t>
      </w:r>
      <w:r w:rsidR="000072F1" w:rsidRPr="009B636B">
        <w:rPr>
          <w:rFonts w:ascii="Consolas" w:hAnsi="Consolas" w:cstheme="minorHAnsi"/>
          <w:b/>
          <w:highlight w:val="green"/>
          <w:rPrChange w:id="884" w:author="Work" w:date="2024-06-17T23:17:00Z">
            <w:rPr>
              <w:rFonts w:ascii="Consolas" w:hAnsi="Consolas" w:cstheme="minorHAnsi"/>
              <w:b/>
            </w:rPr>
          </w:rPrChange>
        </w:rPr>
        <w:t>create</w:t>
      </w:r>
      <w:r w:rsidR="00272100" w:rsidRPr="009B636B">
        <w:rPr>
          <w:rFonts w:ascii="Consolas" w:hAnsi="Consolas" w:cstheme="minorHAnsi"/>
          <w:b/>
          <w:highlight w:val="green"/>
          <w:rPrChange w:id="885" w:author="Work" w:date="2024-06-17T23:17:00Z">
            <w:rPr>
              <w:rFonts w:ascii="Consolas" w:hAnsi="Consolas" w:cstheme="minorHAnsi"/>
              <w:b/>
            </w:rPr>
          </w:rPrChange>
        </w:rPr>
        <w:t>d</w:t>
      </w:r>
      <w:r w:rsidRPr="009B636B">
        <w:rPr>
          <w:rFonts w:ascii="Consolas" w:hAnsi="Consolas" w:cstheme="minorHAnsi"/>
          <w:b/>
          <w:highlight w:val="green"/>
          <w:rPrChange w:id="886" w:author="Work" w:date="2024-06-17T23:17:00Z">
            <w:rPr>
              <w:rFonts w:ascii="Consolas" w:hAnsi="Consolas" w:cstheme="minorHAnsi"/>
              <w:b/>
            </w:rPr>
          </w:rPrChange>
        </w:rPr>
        <w:t xml:space="preserve"> a </w:t>
      </w:r>
      <w:r w:rsidR="000072F1" w:rsidRPr="009B636B">
        <w:rPr>
          <w:rFonts w:ascii="Consolas" w:hAnsi="Consolas" w:cstheme="minorHAnsi"/>
          <w:b/>
          <w:highlight w:val="green"/>
          <w:rPrChange w:id="887" w:author="Work" w:date="2024-06-17T23:17:00Z">
            <w:rPr>
              <w:rFonts w:ascii="Consolas" w:hAnsi="Consolas" w:cstheme="minorHAnsi"/>
              <w:b/>
            </w:rPr>
          </w:rPrChange>
        </w:rPr>
        <w:t>course</w:t>
      </w:r>
      <w:r w:rsidRPr="009B636B">
        <w:rPr>
          <w:rFonts w:ascii="Consolas" w:hAnsi="Consolas" w:cstheme="minorHAnsi"/>
          <w:b/>
          <w:highlight w:val="green"/>
          <w:rPrChange w:id="888" w:author="Work" w:date="2024-06-17T23:17:00Z">
            <w:rPr>
              <w:rFonts w:ascii="Consolas" w:hAnsi="Consolas" w:cstheme="minorHAnsi"/>
              <w:b/>
            </w:rPr>
          </w:rPrChange>
        </w:rPr>
        <w:t xml:space="preserve"> yet</w:t>
      </w:r>
      <w:r w:rsidR="001E0A81" w:rsidRPr="009B636B">
        <w:rPr>
          <w:rFonts w:ascii="Consolas" w:hAnsi="Consolas" w:cstheme="minorHAnsi"/>
          <w:b/>
          <w:highlight w:val="green"/>
          <w:rPrChange w:id="889" w:author="Work" w:date="2024-06-17T23:17:00Z">
            <w:rPr>
              <w:rFonts w:ascii="Consolas" w:hAnsi="Consolas" w:cstheme="minorHAnsi"/>
              <w:b/>
            </w:rPr>
          </w:rPrChange>
        </w:rPr>
        <w:t>…</w:t>
      </w:r>
      <w:r w:rsidRPr="009B636B">
        <w:rPr>
          <w:rFonts w:cstheme="minorHAnsi"/>
          <w:b/>
          <w:highlight w:val="green"/>
          <w:rPrChange w:id="890" w:author="Work" w:date="2024-06-17T23:17:00Z">
            <w:rPr>
              <w:rFonts w:cstheme="minorHAnsi"/>
              <w:b/>
            </w:rPr>
          </w:rPrChange>
        </w:rPr>
        <w:t xml:space="preserve">" </w:t>
      </w:r>
      <w:r w:rsidRPr="009B636B">
        <w:rPr>
          <w:rStyle w:val="jlqj4b"/>
          <w:highlight w:val="green"/>
          <w:lang w:val="en"/>
          <w:rPrChange w:id="891" w:author="Work" w:date="2024-06-17T23:17:00Z">
            <w:rPr>
              <w:rStyle w:val="jlqj4b"/>
              <w:lang w:val="en"/>
            </w:rPr>
          </w:rPrChange>
        </w:rPr>
        <w:t>should be visualized</w:t>
      </w:r>
      <w:r w:rsidRPr="009B636B">
        <w:rPr>
          <w:rStyle w:val="jlqj4b"/>
          <w:highlight w:val="green"/>
          <w:lang w:val="bg-BG"/>
          <w:rPrChange w:id="892" w:author="Work" w:date="2024-06-17T23:17:00Z">
            <w:rPr>
              <w:rStyle w:val="jlqj4b"/>
              <w:lang w:val="bg-BG"/>
            </w:rPr>
          </w:rPrChange>
        </w:rPr>
        <w:t>.</w:t>
      </w:r>
    </w:p>
    <w:p w14:paraId="1B65A116" w14:textId="076E8442" w:rsidR="003E28A4" w:rsidRDefault="00AA67C0" w:rsidP="003E28A4">
      <w:pPr>
        <w:rPr>
          <w:noProof/>
        </w:rPr>
      </w:pPr>
      <w:r w:rsidRPr="00AA67C0">
        <w:rPr>
          <w:noProof/>
        </w:rPr>
        <w:t xml:space="preserve"> </w:t>
      </w:r>
      <w:r w:rsidRPr="00AA67C0">
        <w:rPr>
          <w:noProof/>
        </w:rPr>
        <w:drawing>
          <wp:inline distT="0" distB="0" distL="0" distR="0" wp14:anchorId="01E8AC21" wp14:editId="418B9735">
            <wp:extent cx="6626225" cy="3050540"/>
            <wp:effectExtent l="0" t="0" r="3175" b="0"/>
            <wp:docPr id="22381729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7291"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3050540"/>
                    </a:xfrm>
                    <a:prstGeom prst="rect">
                      <a:avLst/>
                    </a:prstGeom>
                  </pic:spPr>
                </pic:pic>
              </a:graphicData>
            </a:graphic>
          </wp:inline>
        </w:drawing>
      </w:r>
    </w:p>
    <w:p w14:paraId="31046657" w14:textId="2D7E9C75" w:rsidR="001E0A81" w:rsidRDefault="003E28A4" w:rsidP="003E28A4">
      <w:pPr>
        <w:rPr>
          <w:noProof/>
        </w:rPr>
      </w:pPr>
      <w:r w:rsidRPr="009B636B">
        <w:rPr>
          <w:rStyle w:val="jlqj4b"/>
          <w:highlight w:val="green"/>
          <w:lang w:val="en"/>
          <w:rPrChange w:id="893" w:author="Work" w:date="2024-06-17T23:17:00Z">
            <w:rPr>
              <w:rStyle w:val="jlqj4b"/>
              <w:lang w:val="en"/>
            </w:rPr>
          </w:rPrChange>
        </w:rPr>
        <w:t>If the</w:t>
      </w:r>
      <w:r w:rsidR="0010019B" w:rsidRPr="009B636B">
        <w:rPr>
          <w:rStyle w:val="jlqj4b"/>
          <w:highlight w:val="green"/>
          <w:lang w:val="en"/>
          <w:rPrChange w:id="894" w:author="Work" w:date="2024-06-17T23:17:00Z">
            <w:rPr>
              <w:rStyle w:val="jlqj4b"/>
              <w:lang w:val="en"/>
            </w:rPr>
          </w:rPrChange>
        </w:rPr>
        <w:t xml:space="preserve"> user </w:t>
      </w:r>
      <w:r w:rsidR="0010019B" w:rsidRPr="009B636B">
        <w:rPr>
          <w:rStyle w:val="jlqj4b"/>
          <w:b/>
          <w:bCs/>
          <w:highlight w:val="green"/>
          <w:lang w:val="en"/>
          <w:rPrChange w:id="895" w:author="Work" w:date="2024-06-17T23:17:00Z">
            <w:rPr>
              <w:rStyle w:val="jlqj4b"/>
              <w:b/>
              <w:bCs/>
              <w:lang w:val="en"/>
            </w:rPr>
          </w:rPrChange>
        </w:rPr>
        <w:t>hasn’t signed up for any course</w:t>
      </w:r>
      <w:r w:rsidRPr="009B636B">
        <w:rPr>
          <w:rStyle w:val="jlqj4b"/>
          <w:b/>
          <w:highlight w:val="green"/>
          <w:lang w:val="en"/>
          <w:rPrChange w:id="896" w:author="Work" w:date="2024-06-17T23:17:00Z">
            <w:rPr>
              <w:rStyle w:val="jlqj4b"/>
              <w:b/>
              <w:lang w:val="en"/>
            </w:rPr>
          </w:rPrChange>
        </w:rPr>
        <w:t xml:space="preserve"> </w:t>
      </w:r>
      <w:r w:rsidRPr="009B636B">
        <w:rPr>
          <w:rStyle w:val="jlqj4b"/>
          <w:highlight w:val="green"/>
          <w:lang w:val="en"/>
          <w:rPrChange w:id="897" w:author="Work" w:date="2024-06-17T23:17:00Z">
            <w:rPr>
              <w:rStyle w:val="jlqj4b"/>
              <w:lang w:val="en"/>
            </w:rPr>
          </w:rPrChange>
        </w:rPr>
        <w:t>yet, the message</w:t>
      </w:r>
      <w:r w:rsidRPr="009B636B">
        <w:rPr>
          <w:rStyle w:val="jlqj4b"/>
          <w:highlight w:val="green"/>
          <w:lang w:val="bg-BG"/>
          <w:rPrChange w:id="898" w:author="Work" w:date="2024-06-17T23:17:00Z">
            <w:rPr>
              <w:rStyle w:val="jlqj4b"/>
              <w:lang w:val="bg-BG"/>
            </w:rPr>
          </w:rPrChange>
        </w:rPr>
        <w:t xml:space="preserve"> </w:t>
      </w:r>
      <w:r w:rsidRPr="009B636B">
        <w:rPr>
          <w:rFonts w:cstheme="minorHAnsi"/>
          <w:b/>
          <w:highlight w:val="green"/>
          <w:rPrChange w:id="899" w:author="Work" w:date="2024-06-17T23:17:00Z">
            <w:rPr>
              <w:rFonts w:cstheme="minorHAnsi"/>
              <w:b/>
            </w:rPr>
          </w:rPrChange>
        </w:rPr>
        <w:t>"</w:t>
      </w:r>
      <w:r w:rsidRPr="009B636B">
        <w:rPr>
          <w:rFonts w:ascii="Consolas" w:hAnsi="Consolas" w:cstheme="minorHAnsi"/>
          <w:b/>
          <w:highlight w:val="green"/>
          <w:rPrChange w:id="900" w:author="Work" w:date="2024-06-17T23:17:00Z">
            <w:rPr>
              <w:rFonts w:ascii="Consolas" w:hAnsi="Consolas" w:cstheme="minorHAnsi"/>
              <w:b/>
            </w:rPr>
          </w:rPrChange>
        </w:rPr>
        <w:t>You have</w:t>
      </w:r>
      <w:r w:rsidR="0010019B" w:rsidRPr="009B636B">
        <w:rPr>
          <w:rFonts w:ascii="Consolas" w:hAnsi="Consolas" w:cstheme="minorHAnsi"/>
          <w:b/>
          <w:highlight w:val="green"/>
          <w:rPrChange w:id="901" w:author="Work" w:date="2024-06-17T23:17:00Z">
            <w:rPr>
              <w:rFonts w:ascii="Consolas" w:hAnsi="Consolas" w:cstheme="minorHAnsi"/>
              <w:b/>
            </w:rPr>
          </w:rPrChange>
        </w:rPr>
        <w:t>n</w:t>
      </w:r>
      <w:r w:rsidR="002A759D" w:rsidRPr="009B636B">
        <w:rPr>
          <w:rFonts w:ascii="Consolas" w:hAnsi="Consolas" w:cstheme="minorHAnsi"/>
          <w:b/>
          <w:highlight w:val="green"/>
          <w:rPrChange w:id="902" w:author="Work" w:date="2024-06-17T23:17:00Z">
            <w:rPr>
              <w:rFonts w:ascii="Consolas" w:hAnsi="Consolas" w:cstheme="minorHAnsi"/>
              <w:b/>
            </w:rPr>
          </w:rPrChange>
        </w:rPr>
        <w:t>'</w:t>
      </w:r>
      <w:r w:rsidR="0010019B" w:rsidRPr="009B636B">
        <w:rPr>
          <w:rFonts w:ascii="Consolas" w:hAnsi="Consolas" w:cstheme="minorHAnsi"/>
          <w:b/>
          <w:highlight w:val="green"/>
          <w:rPrChange w:id="903" w:author="Work" w:date="2024-06-17T23:17:00Z">
            <w:rPr>
              <w:rFonts w:ascii="Consolas" w:hAnsi="Consolas" w:cstheme="minorHAnsi"/>
              <w:b/>
            </w:rPr>
          </w:rPrChange>
        </w:rPr>
        <w:t>t</w:t>
      </w:r>
      <w:r w:rsidRPr="009B636B">
        <w:rPr>
          <w:rFonts w:ascii="Consolas" w:hAnsi="Consolas" w:cstheme="minorHAnsi"/>
          <w:b/>
          <w:highlight w:val="green"/>
          <w:rPrChange w:id="904" w:author="Work" w:date="2024-06-17T23:17:00Z">
            <w:rPr>
              <w:rFonts w:ascii="Consolas" w:hAnsi="Consolas" w:cstheme="minorHAnsi"/>
              <w:b/>
            </w:rPr>
          </w:rPrChange>
        </w:rPr>
        <w:t xml:space="preserve"> </w:t>
      </w:r>
      <w:r w:rsidR="00DC6EE4" w:rsidRPr="009B636B">
        <w:rPr>
          <w:rFonts w:ascii="Consolas" w:hAnsi="Consolas" w:cstheme="minorHAnsi"/>
          <w:b/>
          <w:highlight w:val="green"/>
          <w:rPrChange w:id="905" w:author="Work" w:date="2024-06-17T23:17:00Z">
            <w:rPr>
              <w:rFonts w:ascii="Consolas" w:hAnsi="Consolas" w:cstheme="minorHAnsi"/>
              <w:b/>
            </w:rPr>
          </w:rPrChange>
        </w:rPr>
        <w:t>sign</w:t>
      </w:r>
      <w:r w:rsidR="0010019B" w:rsidRPr="009B636B">
        <w:rPr>
          <w:rFonts w:ascii="Consolas" w:hAnsi="Consolas" w:cstheme="minorHAnsi"/>
          <w:b/>
          <w:highlight w:val="green"/>
          <w:rPrChange w:id="906" w:author="Work" w:date="2024-06-17T23:17:00Z">
            <w:rPr>
              <w:rFonts w:ascii="Consolas" w:hAnsi="Consolas" w:cstheme="minorHAnsi"/>
              <w:b/>
            </w:rPr>
          </w:rPrChange>
        </w:rPr>
        <w:t>ed</w:t>
      </w:r>
      <w:r w:rsidR="00DC6EE4" w:rsidRPr="009B636B">
        <w:rPr>
          <w:rFonts w:ascii="Consolas" w:hAnsi="Consolas" w:cstheme="minorHAnsi"/>
          <w:b/>
          <w:highlight w:val="green"/>
          <w:rPrChange w:id="907" w:author="Work" w:date="2024-06-17T23:17:00Z">
            <w:rPr>
              <w:rFonts w:ascii="Consolas" w:hAnsi="Consolas" w:cstheme="minorHAnsi"/>
              <w:b/>
            </w:rPr>
          </w:rPrChange>
        </w:rPr>
        <w:t xml:space="preserve"> up</w:t>
      </w:r>
      <w:r w:rsidRPr="009B636B">
        <w:rPr>
          <w:rFonts w:ascii="Consolas" w:hAnsi="Consolas" w:cstheme="minorHAnsi"/>
          <w:b/>
          <w:highlight w:val="green"/>
          <w:rPrChange w:id="908" w:author="Work" w:date="2024-06-17T23:17:00Z">
            <w:rPr>
              <w:rFonts w:ascii="Consolas" w:hAnsi="Consolas" w:cstheme="minorHAnsi"/>
              <w:b/>
            </w:rPr>
          </w:rPrChange>
        </w:rPr>
        <w:t xml:space="preserve"> </w:t>
      </w:r>
      <w:r w:rsidR="0010019B" w:rsidRPr="009B636B">
        <w:rPr>
          <w:rFonts w:ascii="Consolas" w:hAnsi="Consolas" w:cstheme="minorHAnsi"/>
          <w:b/>
          <w:highlight w:val="green"/>
          <w:rPrChange w:id="909" w:author="Work" w:date="2024-06-17T23:17:00Z">
            <w:rPr>
              <w:rFonts w:ascii="Consolas" w:hAnsi="Consolas" w:cstheme="minorHAnsi"/>
              <w:b/>
            </w:rPr>
          </w:rPrChange>
        </w:rPr>
        <w:t xml:space="preserve">for any </w:t>
      </w:r>
      <w:r w:rsidR="00DC6EE4" w:rsidRPr="009B636B">
        <w:rPr>
          <w:rFonts w:ascii="Consolas" w:hAnsi="Consolas" w:cstheme="minorHAnsi"/>
          <w:b/>
          <w:highlight w:val="green"/>
          <w:rPrChange w:id="910" w:author="Work" w:date="2024-06-17T23:17:00Z">
            <w:rPr>
              <w:rFonts w:ascii="Consolas" w:hAnsi="Consolas" w:cstheme="minorHAnsi"/>
              <w:b/>
            </w:rPr>
          </w:rPrChange>
        </w:rPr>
        <w:t>course</w:t>
      </w:r>
      <w:r w:rsidRPr="009B636B">
        <w:rPr>
          <w:rFonts w:ascii="Consolas" w:hAnsi="Consolas" w:cstheme="minorHAnsi"/>
          <w:b/>
          <w:highlight w:val="green"/>
          <w:rPrChange w:id="911" w:author="Work" w:date="2024-06-17T23:17:00Z">
            <w:rPr>
              <w:rFonts w:ascii="Consolas" w:hAnsi="Consolas" w:cstheme="minorHAnsi"/>
              <w:b/>
            </w:rPr>
          </w:rPrChange>
        </w:rPr>
        <w:t xml:space="preserve"> yet</w:t>
      </w:r>
      <w:r w:rsidR="001E0A81" w:rsidRPr="009B636B">
        <w:rPr>
          <w:rFonts w:ascii="Consolas" w:hAnsi="Consolas" w:cstheme="minorHAnsi"/>
          <w:b/>
          <w:highlight w:val="green"/>
          <w:rPrChange w:id="912" w:author="Work" w:date="2024-06-17T23:17:00Z">
            <w:rPr>
              <w:rFonts w:ascii="Consolas" w:hAnsi="Consolas" w:cstheme="minorHAnsi"/>
              <w:b/>
            </w:rPr>
          </w:rPrChange>
        </w:rPr>
        <w:t>…</w:t>
      </w:r>
      <w:r w:rsidRPr="009B636B">
        <w:rPr>
          <w:rFonts w:cstheme="minorHAnsi"/>
          <w:b/>
          <w:highlight w:val="green"/>
          <w:rPrChange w:id="913" w:author="Work" w:date="2024-06-17T23:17:00Z">
            <w:rPr>
              <w:rFonts w:cstheme="minorHAnsi"/>
              <w:b/>
            </w:rPr>
          </w:rPrChange>
        </w:rPr>
        <w:t xml:space="preserve">" </w:t>
      </w:r>
      <w:r w:rsidRPr="009B636B">
        <w:rPr>
          <w:rStyle w:val="jlqj4b"/>
          <w:highlight w:val="green"/>
          <w:lang w:val="en"/>
          <w:rPrChange w:id="914" w:author="Work" w:date="2024-06-17T23:17:00Z">
            <w:rPr>
              <w:rStyle w:val="jlqj4b"/>
              <w:lang w:val="en"/>
            </w:rPr>
          </w:rPrChange>
        </w:rPr>
        <w:t>should be visualized</w:t>
      </w:r>
      <w:r w:rsidRPr="009B636B">
        <w:rPr>
          <w:rStyle w:val="jlqj4b"/>
          <w:highlight w:val="green"/>
          <w:lang w:val="bg-BG"/>
          <w:rPrChange w:id="915" w:author="Work" w:date="2024-06-17T23:17:00Z">
            <w:rPr>
              <w:rStyle w:val="jlqj4b"/>
              <w:lang w:val="bg-BG"/>
            </w:rPr>
          </w:rPrChange>
        </w:rPr>
        <w:t>.</w:t>
      </w:r>
    </w:p>
    <w:p w14:paraId="60B9E1A1" w14:textId="1F8BBABF" w:rsidR="001E0A81" w:rsidRPr="001E0A81" w:rsidRDefault="00AA67C0" w:rsidP="003E28A4">
      <w:pPr>
        <w:rPr>
          <w:noProof/>
        </w:rPr>
      </w:pPr>
      <w:r w:rsidRPr="00AA67C0">
        <w:rPr>
          <w:noProof/>
        </w:rPr>
        <w:t xml:space="preserve"> </w:t>
      </w:r>
      <w:r w:rsidRPr="00AA67C0">
        <w:rPr>
          <w:noProof/>
        </w:rPr>
        <w:drawing>
          <wp:inline distT="0" distB="0" distL="0" distR="0" wp14:anchorId="12F4610A" wp14:editId="64D3A37B">
            <wp:extent cx="6626225" cy="3309620"/>
            <wp:effectExtent l="0" t="0" r="3175" b="5080"/>
            <wp:docPr id="130231645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16452" name="Картина 1" descr="Картина, която съдържа текст, екранна снимка, софтуер, Компютърна икона&#10;&#10;Описанието е генерирано автоматично"/>
                    <pic:cNvPicPr/>
                  </pic:nvPicPr>
                  <pic:blipFill>
                    <a:blip r:embed="rId34"/>
                    <a:stretch>
                      <a:fillRect/>
                    </a:stretch>
                  </pic:blipFill>
                  <pic:spPr>
                    <a:xfrm>
                      <a:off x="0" y="0"/>
                      <a:ext cx="6626225" cy="3309620"/>
                    </a:xfrm>
                    <a:prstGeom prst="rect">
                      <a:avLst/>
                    </a:prstGeom>
                  </pic:spPr>
                </pic:pic>
              </a:graphicData>
            </a:graphic>
          </wp:inline>
        </w:drawing>
      </w:r>
    </w:p>
    <w:p w14:paraId="52348D70" w14:textId="581F0B8B" w:rsidR="0016112A" w:rsidRPr="006F0B42" w:rsidRDefault="0016112A" w:rsidP="0016112A">
      <w:pPr>
        <w:pStyle w:val="Heading2"/>
      </w:pPr>
      <w:r w:rsidRPr="006F0B42">
        <w:t>Submitting Your Solution</w:t>
      </w:r>
    </w:p>
    <w:p w14:paraId="4522F035" w14:textId="152D1493" w:rsidR="0016112A" w:rsidRDefault="0016112A" w:rsidP="0016112A">
      <w:r>
        <w:t xml:space="preserve">Place a </w:t>
      </w:r>
      <w:r w:rsidRPr="00010BE0">
        <w:rPr>
          <w:b/>
        </w:rPr>
        <w:t>ZIP</w:t>
      </w:r>
      <w:r>
        <w:t xml:space="preserve"> file </w:t>
      </w:r>
      <w:r w:rsidR="003E28A4">
        <w:t xml:space="preserve">in </w:t>
      </w:r>
      <w:r>
        <w:t xml:space="preserve">your project folder. Exclude the </w:t>
      </w:r>
      <w:r w:rsidRPr="00B71410">
        <w:rPr>
          <w:rStyle w:val="CodeChar"/>
        </w:rPr>
        <w:t>node_modules</w:t>
      </w:r>
      <w:r>
        <w:t xml:space="preserve"> folder. Upload the archive to Judge.</w:t>
      </w:r>
    </w:p>
    <w:p w14:paraId="6865F805" w14:textId="77777777" w:rsidR="0016112A" w:rsidRDefault="0016112A" w:rsidP="0016112A">
      <w:r>
        <w:rPr>
          <w:noProof/>
        </w:rPr>
        <w:lastRenderedPageBreak/>
        <w:drawing>
          <wp:inline distT="0" distB="0" distL="0" distR="0" wp14:anchorId="61270D94" wp14:editId="621528FC">
            <wp:extent cx="6286500" cy="3775710"/>
            <wp:effectExtent l="171450" t="171450" r="177800" b="183515"/>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6500" cy="37757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AE8BEB2" w14:textId="77777777" w:rsidR="0016112A" w:rsidRDefault="0016112A" w:rsidP="0016112A">
      <w:r>
        <w:rPr>
          <w:noProof/>
        </w:rPr>
        <w:drawing>
          <wp:inline distT="0" distB="0" distL="0" distR="0" wp14:anchorId="7B09D661" wp14:editId="43724950">
            <wp:extent cx="6248400" cy="3478530"/>
            <wp:effectExtent l="133350" t="114300" r="133350" b="160020"/>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15"/>
                    <a:stretch/>
                  </pic:blipFill>
                  <pic:spPr bwMode="auto">
                    <a:xfrm>
                      <a:off x="0" y="0"/>
                      <a:ext cx="6248400" cy="3478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E87533" w14:textId="77777777" w:rsidR="0016112A" w:rsidRDefault="0016112A" w:rsidP="0016112A">
      <w:r>
        <w:rPr>
          <w:noProof/>
        </w:rPr>
        <w:lastRenderedPageBreak/>
        <w:drawing>
          <wp:inline distT="0" distB="0" distL="0" distR="0" wp14:anchorId="1273687E" wp14:editId="707C68DC">
            <wp:extent cx="6248400" cy="3611880"/>
            <wp:effectExtent l="171450" t="171450" r="190500" b="198120"/>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230"/>
                    <a:stretch/>
                  </pic:blipFill>
                  <pic:spPr bwMode="auto">
                    <a:xfrm>
                      <a:off x="0" y="0"/>
                      <a:ext cx="6248400" cy="36118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19E50AC2" w14:textId="77777777" w:rsidR="0016112A" w:rsidRDefault="0016112A" w:rsidP="0016112A">
      <w:r>
        <w:rPr>
          <w:noProof/>
        </w:rPr>
        <w:drawing>
          <wp:inline distT="0" distB="0" distL="0" distR="0" wp14:anchorId="6FCFBDE0" wp14:editId="0FB42141">
            <wp:extent cx="6240780" cy="3227070"/>
            <wp:effectExtent l="171450" t="171450" r="198120" b="201930"/>
            <wp:docPr id="63" name="Картина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8" r="4813"/>
                    <a:stretch/>
                  </pic:blipFill>
                  <pic:spPr bwMode="auto">
                    <a:xfrm>
                      <a:off x="0" y="0"/>
                      <a:ext cx="6240780" cy="32270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2DA772B" w14:textId="77777777" w:rsidR="0016112A" w:rsidRDefault="0016112A" w:rsidP="0016112A">
      <w:pPr>
        <w:pStyle w:val="Body"/>
        <w:ind w:left="720" w:firstLine="720"/>
        <w:rPr>
          <w:rFonts w:ascii="Helvetica" w:hAnsi="Helvetica"/>
          <w:i/>
          <w:iCs/>
          <w:sz w:val="72"/>
          <w:szCs w:val="72"/>
          <w:lang w:val="de-DE"/>
        </w:rPr>
      </w:pPr>
    </w:p>
    <w:p w14:paraId="16F14743" w14:textId="47D6CB6D" w:rsidR="00CC43FA" w:rsidRPr="00421889" w:rsidRDefault="0016112A" w:rsidP="0042188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sectPr w:rsidR="00CC43FA" w:rsidRPr="00421889" w:rsidSect="009254B7">
      <w:headerReference w:type="default" r:id="rId39"/>
      <w:footerReference w:type="default" r:id="rId4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3B7460" w14:textId="77777777" w:rsidR="00DF0FE7" w:rsidRDefault="00DF0FE7" w:rsidP="008068A2">
      <w:pPr>
        <w:spacing w:after="0" w:line="240" w:lineRule="auto"/>
      </w:pPr>
      <w:r>
        <w:separator/>
      </w:r>
    </w:p>
  </w:endnote>
  <w:endnote w:type="continuationSeparator" w:id="0">
    <w:p w14:paraId="39F4F279" w14:textId="77777777" w:rsidR="00DF0FE7" w:rsidRDefault="00DF0FE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Helvetica">
    <w:panose1 w:val="020B0504020202020204"/>
    <w:charset w:val="00"/>
    <w:family w:val="swiss"/>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C88283" w14:textId="77777777" w:rsidR="00FA6931" w:rsidRDefault="00FA6931" w:rsidP="004E4C1E">
    <w:pPr>
      <w:pStyle w:val="Footer"/>
    </w:pPr>
    <w:r>
      <w:rPr>
        <w:noProof/>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916"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916"/>
                        <w:p w14:paraId="1F1D212D" w14:textId="77777777" w:rsidR="00FA6931" w:rsidRPr="00596AA5" w:rsidRDefault="00FA6931" w:rsidP="002C539D">
                          <w:pPr>
                            <w:spacing w:line="240" w:lineRule="auto"/>
                            <w:ind w:left="567" w:firstLine="284"/>
                            <w:rPr>
                              <w:sz w:val="18"/>
                              <w:szCs w:val="18"/>
                            </w:rPr>
                          </w:pPr>
                          <w:r w:rsidRPr="00596AA5">
                            <w:rPr>
                              <w:noProof/>
                              <w:sz w:val="18"/>
                              <w:szCs w:val="18"/>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a9"/>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28"/>
                                  </pic:cNvPr>
                                  <pic:cNvPicPr/>
                                </pic:nvPicPr>
                                <pic:blipFill>
                                  <a:blip r:embed="rId29"/>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36"/>
                                  </pic:cNvPr>
                                  <pic:cNvPicPr/>
                                </pic:nvPicPr>
                                <pic:blipFill>
                                  <a:blip r:embed="rId37"/>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25F31">
                            <w:rPr>
                              <w:noProof/>
                              <w:sz w:val="18"/>
                              <w:szCs w:val="18"/>
                            </w:rPr>
                            <w:t>2</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ins w:id="917" w:author="Work" w:date="2024-06-18T15:19:00Z">
                            <w:r w:rsidR="00E25F31">
                              <w:rPr>
                                <w:noProof/>
                                <w:sz w:val="18"/>
                                <w:szCs w:val="18"/>
                              </w:rPr>
                              <w:t>14</w:t>
                            </w:r>
                          </w:ins>
                          <w:del w:id="918" w:author="Work" w:date="2024-06-15T10:38:00Z">
                            <w:r w:rsidR="00BC2D43" w:rsidDel="006A30FA">
                              <w:rPr>
                                <w:noProof/>
                                <w:sz w:val="18"/>
                                <w:szCs w:val="18"/>
                              </w:rPr>
                              <w:delText>15</w:delText>
                            </w:r>
                          </w:del>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" filled="f" stroked="f" strokeweight=".5pt">
              <v:path arrowok="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25F31">
                      <w:rPr>
                        <w:noProof/>
                        <w:sz w:val="18"/>
                        <w:szCs w:val="18"/>
                      </w:rPr>
                      <w:t>2</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ins w:id="919" w:author="Work" w:date="2024-06-18T15:19:00Z">
                      <w:r w:rsidR="00E25F31">
                        <w:rPr>
                          <w:noProof/>
                          <w:sz w:val="18"/>
                          <w:szCs w:val="18"/>
                        </w:rPr>
                        <w:t>14</w:t>
                      </w:r>
                    </w:ins>
                    <w:del w:id="920" w:author="Work" w:date="2024-06-15T10:38:00Z">
                      <w:r w:rsidR="00BC2D43" w:rsidDel="006A30FA">
                        <w:rPr>
                          <w:noProof/>
                          <w:sz w:val="18"/>
                          <w:szCs w:val="18"/>
                        </w:rPr>
                        <w:delText>15</w:delText>
                      </w:r>
                    </w:del>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FC4E51" w14:textId="77777777" w:rsidR="00DF0FE7" w:rsidRDefault="00DF0FE7" w:rsidP="008068A2">
      <w:pPr>
        <w:spacing w:after="0" w:line="240" w:lineRule="auto"/>
      </w:pPr>
      <w:r>
        <w:separator/>
      </w:r>
    </w:p>
  </w:footnote>
  <w:footnote w:type="continuationSeparator" w:id="0">
    <w:p w14:paraId="1400AE09" w14:textId="77777777" w:rsidR="00DF0FE7" w:rsidRDefault="00DF0FE7"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421664"/>
    <w:multiLevelType w:val="hybridMultilevel"/>
    <w:tmpl w:val="6F42AA3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DC5A24"/>
    <w:multiLevelType w:val="hybridMultilevel"/>
    <w:tmpl w:val="CE5A11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8"/>
  </w:num>
  <w:num w:numId="3">
    <w:abstractNumId w:val="12"/>
  </w:num>
  <w:num w:numId="4">
    <w:abstractNumId w:val="30"/>
  </w:num>
  <w:num w:numId="5">
    <w:abstractNumId w:val="31"/>
  </w:num>
  <w:num w:numId="6">
    <w:abstractNumId w:val="36"/>
  </w:num>
  <w:num w:numId="7">
    <w:abstractNumId w:val="7"/>
  </w:num>
  <w:num w:numId="8">
    <w:abstractNumId w:val="11"/>
  </w:num>
  <w:num w:numId="9">
    <w:abstractNumId w:val="28"/>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23"/>
  </w:num>
  <w:num w:numId="13">
    <w:abstractNumId w:val="3"/>
  </w:num>
  <w:num w:numId="14">
    <w:abstractNumId w:val="34"/>
  </w:num>
  <w:num w:numId="15">
    <w:abstractNumId w:val="13"/>
  </w:num>
  <w:num w:numId="16">
    <w:abstractNumId w:val="43"/>
  </w:num>
  <w:num w:numId="17">
    <w:abstractNumId w:val="29"/>
  </w:num>
  <w:num w:numId="18">
    <w:abstractNumId w:val="47"/>
  </w:num>
  <w:num w:numId="19">
    <w:abstractNumId w:val="38"/>
  </w:num>
  <w:num w:numId="20">
    <w:abstractNumId w:val="21"/>
  </w:num>
  <w:num w:numId="21">
    <w:abstractNumId w:val="33"/>
  </w:num>
  <w:num w:numId="22">
    <w:abstractNumId w:val="15"/>
  </w:num>
  <w:num w:numId="23">
    <w:abstractNumId w:val="18"/>
  </w:num>
  <w:num w:numId="24">
    <w:abstractNumId w:val="5"/>
  </w:num>
  <w:num w:numId="25">
    <w:abstractNumId w:val="10"/>
  </w:num>
  <w:num w:numId="26">
    <w:abstractNumId w:val="19"/>
  </w:num>
  <w:num w:numId="27">
    <w:abstractNumId w:val="40"/>
  </w:num>
  <w:num w:numId="28">
    <w:abstractNumId w:val="20"/>
  </w:num>
  <w:num w:numId="29">
    <w:abstractNumId w:val="46"/>
  </w:num>
  <w:num w:numId="30">
    <w:abstractNumId w:val="25"/>
  </w:num>
  <w:num w:numId="31">
    <w:abstractNumId w:val="14"/>
  </w:num>
  <w:num w:numId="32">
    <w:abstractNumId w:val="39"/>
  </w:num>
  <w:num w:numId="33">
    <w:abstractNumId w:val="44"/>
  </w:num>
  <w:num w:numId="34">
    <w:abstractNumId w:val="27"/>
  </w:num>
  <w:num w:numId="35">
    <w:abstractNumId w:val="45"/>
  </w:num>
  <w:num w:numId="36">
    <w:abstractNumId w:val="9"/>
  </w:num>
  <w:num w:numId="37">
    <w:abstractNumId w:val="26"/>
  </w:num>
  <w:num w:numId="38">
    <w:abstractNumId w:val="17"/>
  </w:num>
  <w:num w:numId="39">
    <w:abstractNumId w:val="32"/>
  </w:num>
  <w:num w:numId="40">
    <w:abstractNumId w:val="1"/>
  </w:num>
  <w:num w:numId="41">
    <w:abstractNumId w:val="22"/>
  </w:num>
  <w:num w:numId="42">
    <w:abstractNumId w:val="41"/>
  </w:num>
  <w:num w:numId="43">
    <w:abstractNumId w:val="35"/>
  </w:num>
  <w:num w:numId="44">
    <w:abstractNumId w:val="4"/>
  </w:num>
  <w:num w:numId="45">
    <w:abstractNumId w:val="8"/>
  </w:num>
  <w:num w:numId="46">
    <w:abstractNumId w:val="6"/>
  </w:num>
  <w:num w:numId="47">
    <w:abstractNumId w:val="37"/>
  </w:num>
  <w:num w:numId="48">
    <w:abstractNumId w:val="24"/>
  </w:num>
  <w:num w:numId="49">
    <w:abstractNumId w:val="2"/>
  </w:num>
  <w:num w:numId="5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yNDc3NzMyMjEyMjQzNjBT0lEKTi0uzszPAykwMq0FAOE7JU4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5DD"/>
    <w:rsid w:val="00025F04"/>
    <w:rsid w:val="00037999"/>
    <w:rsid w:val="000404EF"/>
    <w:rsid w:val="0004070D"/>
    <w:rsid w:val="00040A66"/>
    <w:rsid w:val="00056A6B"/>
    <w:rsid w:val="00057065"/>
    <w:rsid w:val="0006438A"/>
    <w:rsid w:val="00064D15"/>
    <w:rsid w:val="00067F46"/>
    <w:rsid w:val="000752B9"/>
    <w:rsid w:val="00082619"/>
    <w:rsid w:val="0008559D"/>
    <w:rsid w:val="000864CD"/>
    <w:rsid w:val="00086727"/>
    <w:rsid w:val="00087852"/>
    <w:rsid w:val="0009209B"/>
    <w:rsid w:val="000A6794"/>
    <w:rsid w:val="000A6B3F"/>
    <w:rsid w:val="000B39E6"/>
    <w:rsid w:val="000B45A2"/>
    <w:rsid w:val="000B50FB"/>
    <w:rsid w:val="000B56F0"/>
    <w:rsid w:val="000C302C"/>
    <w:rsid w:val="000C34AC"/>
    <w:rsid w:val="000C40C9"/>
    <w:rsid w:val="000C5361"/>
    <w:rsid w:val="000C72A2"/>
    <w:rsid w:val="000E31F1"/>
    <w:rsid w:val="000E7BBA"/>
    <w:rsid w:val="0010019B"/>
    <w:rsid w:val="0010350C"/>
    <w:rsid w:val="00103906"/>
    <w:rsid w:val="00110716"/>
    <w:rsid w:val="00111967"/>
    <w:rsid w:val="00113B72"/>
    <w:rsid w:val="00113C6B"/>
    <w:rsid w:val="00114920"/>
    <w:rsid w:val="00117774"/>
    <w:rsid w:val="001275B9"/>
    <w:rsid w:val="00137762"/>
    <w:rsid w:val="00142C75"/>
    <w:rsid w:val="001449E8"/>
    <w:rsid w:val="00145597"/>
    <w:rsid w:val="00154BA7"/>
    <w:rsid w:val="00155B69"/>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9047F"/>
    <w:rsid w:val="00190678"/>
    <w:rsid w:val="0019084A"/>
    <w:rsid w:val="0019366B"/>
    <w:rsid w:val="0019646B"/>
    <w:rsid w:val="001A6728"/>
    <w:rsid w:val="001B0D26"/>
    <w:rsid w:val="001B5CEB"/>
    <w:rsid w:val="001B7060"/>
    <w:rsid w:val="001B77D8"/>
    <w:rsid w:val="001C1A82"/>
    <w:rsid w:val="001C1FCD"/>
    <w:rsid w:val="001D1F5F"/>
    <w:rsid w:val="001D2464"/>
    <w:rsid w:val="001D35B2"/>
    <w:rsid w:val="001D50AE"/>
    <w:rsid w:val="001D778E"/>
    <w:rsid w:val="001E0A81"/>
    <w:rsid w:val="001E1161"/>
    <w:rsid w:val="001E1FFC"/>
    <w:rsid w:val="001E3FEF"/>
    <w:rsid w:val="001F45BB"/>
    <w:rsid w:val="001F70E2"/>
    <w:rsid w:val="00202683"/>
    <w:rsid w:val="002067CE"/>
    <w:rsid w:val="00210054"/>
    <w:rsid w:val="00215FCE"/>
    <w:rsid w:val="00220E28"/>
    <w:rsid w:val="00222857"/>
    <w:rsid w:val="00224157"/>
    <w:rsid w:val="00227CF7"/>
    <w:rsid w:val="002326A7"/>
    <w:rsid w:val="00232E7D"/>
    <w:rsid w:val="002352CC"/>
    <w:rsid w:val="00243773"/>
    <w:rsid w:val="00247875"/>
    <w:rsid w:val="0025042A"/>
    <w:rsid w:val="00256F49"/>
    <w:rsid w:val="00263A01"/>
    <w:rsid w:val="00264287"/>
    <w:rsid w:val="0026589D"/>
    <w:rsid w:val="002664E1"/>
    <w:rsid w:val="002674C4"/>
    <w:rsid w:val="00272100"/>
    <w:rsid w:val="002819B5"/>
    <w:rsid w:val="002853F4"/>
    <w:rsid w:val="00294048"/>
    <w:rsid w:val="002A2D2D"/>
    <w:rsid w:val="002A70E6"/>
    <w:rsid w:val="002A759D"/>
    <w:rsid w:val="002B0B58"/>
    <w:rsid w:val="002B62E1"/>
    <w:rsid w:val="002C539D"/>
    <w:rsid w:val="002C71C6"/>
    <w:rsid w:val="002D07CA"/>
    <w:rsid w:val="002D2779"/>
    <w:rsid w:val="002F3FDA"/>
    <w:rsid w:val="002F63A7"/>
    <w:rsid w:val="003006C0"/>
    <w:rsid w:val="00300B2C"/>
    <w:rsid w:val="00301AED"/>
    <w:rsid w:val="00303C4C"/>
    <w:rsid w:val="00305122"/>
    <w:rsid w:val="00307DE8"/>
    <w:rsid w:val="00310EFA"/>
    <w:rsid w:val="00312738"/>
    <w:rsid w:val="00313CFD"/>
    <w:rsid w:val="00317023"/>
    <w:rsid w:val="00320F7C"/>
    <w:rsid w:val="003230CF"/>
    <w:rsid w:val="00323D50"/>
    <w:rsid w:val="00330CAA"/>
    <w:rsid w:val="0033212E"/>
    <w:rsid w:val="00332321"/>
    <w:rsid w:val="0033490F"/>
    <w:rsid w:val="00335B7E"/>
    <w:rsid w:val="00340CC5"/>
    <w:rsid w:val="0034152C"/>
    <w:rsid w:val="00351E01"/>
    <w:rsid w:val="00352A81"/>
    <w:rsid w:val="00356187"/>
    <w:rsid w:val="00357C76"/>
    <w:rsid w:val="00380A57"/>
    <w:rsid w:val="003817EF"/>
    <w:rsid w:val="00382A45"/>
    <w:rsid w:val="003862BC"/>
    <w:rsid w:val="00395016"/>
    <w:rsid w:val="00395050"/>
    <w:rsid w:val="003A1601"/>
    <w:rsid w:val="003A33F9"/>
    <w:rsid w:val="003A5602"/>
    <w:rsid w:val="003A7CDD"/>
    <w:rsid w:val="003B0278"/>
    <w:rsid w:val="003B1695"/>
    <w:rsid w:val="003B1846"/>
    <w:rsid w:val="003B6A53"/>
    <w:rsid w:val="003C22E7"/>
    <w:rsid w:val="003C2EF8"/>
    <w:rsid w:val="003D04D7"/>
    <w:rsid w:val="003D6047"/>
    <w:rsid w:val="003D77E7"/>
    <w:rsid w:val="003E1013"/>
    <w:rsid w:val="003E167F"/>
    <w:rsid w:val="003E28A4"/>
    <w:rsid w:val="003E2A3C"/>
    <w:rsid w:val="003E2F33"/>
    <w:rsid w:val="003E6BFB"/>
    <w:rsid w:val="003F1864"/>
    <w:rsid w:val="00402936"/>
    <w:rsid w:val="0041081C"/>
    <w:rsid w:val="00411C9C"/>
    <w:rsid w:val="00421602"/>
    <w:rsid w:val="00421889"/>
    <w:rsid w:val="00421F16"/>
    <w:rsid w:val="004274D0"/>
    <w:rsid w:val="00430715"/>
    <w:rsid w:val="004311CA"/>
    <w:rsid w:val="00434AB1"/>
    <w:rsid w:val="00455B33"/>
    <w:rsid w:val="00462AF4"/>
    <w:rsid w:val="0047331A"/>
    <w:rsid w:val="004735F1"/>
    <w:rsid w:val="0047640B"/>
    <w:rsid w:val="0047644B"/>
    <w:rsid w:val="00476D4B"/>
    <w:rsid w:val="00490885"/>
    <w:rsid w:val="00491748"/>
    <w:rsid w:val="00493FC8"/>
    <w:rsid w:val="00495206"/>
    <w:rsid w:val="004A1BEC"/>
    <w:rsid w:val="004A39CB"/>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50017E"/>
    <w:rsid w:val="00501366"/>
    <w:rsid w:val="0050290E"/>
    <w:rsid w:val="00503820"/>
    <w:rsid w:val="00503E80"/>
    <w:rsid w:val="005054C7"/>
    <w:rsid w:val="00505EDA"/>
    <w:rsid w:val="0050730A"/>
    <w:rsid w:val="00507F81"/>
    <w:rsid w:val="005172E9"/>
    <w:rsid w:val="00517B12"/>
    <w:rsid w:val="00520BA5"/>
    <w:rsid w:val="00524789"/>
    <w:rsid w:val="00524FD5"/>
    <w:rsid w:val="00527BE8"/>
    <w:rsid w:val="005307D5"/>
    <w:rsid w:val="00531D7E"/>
    <w:rsid w:val="00534E47"/>
    <w:rsid w:val="005439C9"/>
    <w:rsid w:val="00553CCB"/>
    <w:rsid w:val="00556215"/>
    <w:rsid w:val="005563C3"/>
    <w:rsid w:val="00563DC7"/>
    <w:rsid w:val="00564029"/>
    <w:rsid w:val="00564D7B"/>
    <w:rsid w:val="0056527D"/>
    <w:rsid w:val="0056786B"/>
    <w:rsid w:val="0057138C"/>
    <w:rsid w:val="00575B9A"/>
    <w:rsid w:val="005803E5"/>
    <w:rsid w:val="005835D6"/>
    <w:rsid w:val="005837A2"/>
    <w:rsid w:val="005841E3"/>
    <w:rsid w:val="00584EDB"/>
    <w:rsid w:val="0058723E"/>
    <w:rsid w:val="00587E48"/>
    <w:rsid w:val="00591E47"/>
    <w:rsid w:val="00594821"/>
    <w:rsid w:val="00596357"/>
    <w:rsid w:val="00596AA5"/>
    <w:rsid w:val="005A0104"/>
    <w:rsid w:val="005A01C1"/>
    <w:rsid w:val="005A3698"/>
    <w:rsid w:val="005A7F7B"/>
    <w:rsid w:val="005B0164"/>
    <w:rsid w:val="005C131C"/>
    <w:rsid w:val="005C2F5F"/>
    <w:rsid w:val="005C6A24"/>
    <w:rsid w:val="005D3F4B"/>
    <w:rsid w:val="005D42A8"/>
    <w:rsid w:val="005D7D24"/>
    <w:rsid w:val="005E04CE"/>
    <w:rsid w:val="005E6CC9"/>
    <w:rsid w:val="005F015F"/>
    <w:rsid w:val="005F6BE3"/>
    <w:rsid w:val="00600083"/>
    <w:rsid w:val="00604363"/>
    <w:rsid w:val="00606C8C"/>
    <w:rsid w:val="0060780F"/>
    <w:rsid w:val="00624212"/>
    <w:rsid w:val="006242A9"/>
    <w:rsid w:val="00624DCF"/>
    <w:rsid w:val="0063069C"/>
    <w:rsid w:val="00632072"/>
    <w:rsid w:val="0063342B"/>
    <w:rsid w:val="00640502"/>
    <w:rsid w:val="00640BE4"/>
    <w:rsid w:val="00641EB1"/>
    <w:rsid w:val="00644D27"/>
    <w:rsid w:val="00645461"/>
    <w:rsid w:val="00647DFF"/>
    <w:rsid w:val="00660BE2"/>
    <w:rsid w:val="006640AE"/>
    <w:rsid w:val="00670041"/>
    <w:rsid w:val="00671AA7"/>
    <w:rsid w:val="00671FE2"/>
    <w:rsid w:val="00677607"/>
    <w:rsid w:val="00682988"/>
    <w:rsid w:val="00683781"/>
    <w:rsid w:val="00684E0E"/>
    <w:rsid w:val="00685C8C"/>
    <w:rsid w:val="00686C0C"/>
    <w:rsid w:val="006927E1"/>
    <w:rsid w:val="00695634"/>
    <w:rsid w:val="006A2531"/>
    <w:rsid w:val="006A30FA"/>
    <w:rsid w:val="006A37A2"/>
    <w:rsid w:val="006C475D"/>
    <w:rsid w:val="006C561A"/>
    <w:rsid w:val="006C5B45"/>
    <w:rsid w:val="006D0DD7"/>
    <w:rsid w:val="006D2024"/>
    <w:rsid w:val="006D239A"/>
    <w:rsid w:val="006D2F1B"/>
    <w:rsid w:val="006E1302"/>
    <w:rsid w:val="006E2245"/>
    <w:rsid w:val="006E2AFD"/>
    <w:rsid w:val="006E55B4"/>
    <w:rsid w:val="006E7E50"/>
    <w:rsid w:val="00704432"/>
    <w:rsid w:val="007051DF"/>
    <w:rsid w:val="0071319F"/>
    <w:rsid w:val="00717D85"/>
    <w:rsid w:val="007246B6"/>
    <w:rsid w:val="00724DA4"/>
    <w:rsid w:val="00734198"/>
    <w:rsid w:val="007346D5"/>
    <w:rsid w:val="00746621"/>
    <w:rsid w:val="007470C8"/>
    <w:rsid w:val="00763912"/>
    <w:rsid w:val="00774E44"/>
    <w:rsid w:val="007811C8"/>
    <w:rsid w:val="00782385"/>
    <w:rsid w:val="007845C3"/>
    <w:rsid w:val="00785258"/>
    <w:rsid w:val="00786922"/>
    <w:rsid w:val="00786A50"/>
    <w:rsid w:val="00791F02"/>
    <w:rsid w:val="0079324A"/>
    <w:rsid w:val="00794199"/>
    <w:rsid w:val="00794E2E"/>
    <w:rsid w:val="00794EEE"/>
    <w:rsid w:val="007A322A"/>
    <w:rsid w:val="007A3A73"/>
    <w:rsid w:val="007A5CEF"/>
    <w:rsid w:val="007A635E"/>
    <w:rsid w:val="007B147A"/>
    <w:rsid w:val="007B1803"/>
    <w:rsid w:val="007B3686"/>
    <w:rsid w:val="007B487E"/>
    <w:rsid w:val="007C2C37"/>
    <w:rsid w:val="007C3A0A"/>
    <w:rsid w:val="007C3E81"/>
    <w:rsid w:val="007C42AC"/>
    <w:rsid w:val="007C42AE"/>
    <w:rsid w:val="007C4428"/>
    <w:rsid w:val="007C5053"/>
    <w:rsid w:val="007D742F"/>
    <w:rsid w:val="007E0960"/>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47D9"/>
    <w:rsid w:val="00836997"/>
    <w:rsid w:val="00836CA4"/>
    <w:rsid w:val="008370C4"/>
    <w:rsid w:val="00850A35"/>
    <w:rsid w:val="0085184F"/>
    <w:rsid w:val="00856151"/>
    <w:rsid w:val="00860FBF"/>
    <w:rsid w:val="00861625"/>
    <w:rsid w:val="008617B5"/>
    <w:rsid w:val="00867BA3"/>
    <w:rsid w:val="00870828"/>
    <w:rsid w:val="0087251A"/>
    <w:rsid w:val="0088080B"/>
    <w:rsid w:val="0088775A"/>
    <w:rsid w:val="00890E39"/>
    <w:rsid w:val="008912A0"/>
    <w:rsid w:val="00891FA8"/>
    <w:rsid w:val="008A1D7E"/>
    <w:rsid w:val="008A3F15"/>
    <w:rsid w:val="008B07D7"/>
    <w:rsid w:val="008B557F"/>
    <w:rsid w:val="008C2344"/>
    <w:rsid w:val="008C2B83"/>
    <w:rsid w:val="008C5930"/>
    <w:rsid w:val="008C7F7B"/>
    <w:rsid w:val="008D3689"/>
    <w:rsid w:val="008D3F0A"/>
    <w:rsid w:val="008D6097"/>
    <w:rsid w:val="008E6CF3"/>
    <w:rsid w:val="008F202C"/>
    <w:rsid w:val="008F5B43"/>
    <w:rsid w:val="008F5FDB"/>
    <w:rsid w:val="008F67D3"/>
    <w:rsid w:val="00902E68"/>
    <w:rsid w:val="00905C7E"/>
    <w:rsid w:val="009114D4"/>
    <w:rsid w:val="00912BC6"/>
    <w:rsid w:val="009156FE"/>
    <w:rsid w:val="0091664F"/>
    <w:rsid w:val="0092145D"/>
    <w:rsid w:val="00922B5B"/>
    <w:rsid w:val="009254B7"/>
    <w:rsid w:val="009307D8"/>
    <w:rsid w:val="00930CEE"/>
    <w:rsid w:val="00933BA2"/>
    <w:rsid w:val="009341C0"/>
    <w:rsid w:val="009367AF"/>
    <w:rsid w:val="00937138"/>
    <w:rsid w:val="00941FFF"/>
    <w:rsid w:val="00947F6A"/>
    <w:rsid w:val="009535EC"/>
    <w:rsid w:val="00954A89"/>
    <w:rsid w:val="00955312"/>
    <w:rsid w:val="00955691"/>
    <w:rsid w:val="00960F09"/>
    <w:rsid w:val="00961157"/>
    <w:rsid w:val="00965C5B"/>
    <w:rsid w:val="0096684B"/>
    <w:rsid w:val="009709DD"/>
    <w:rsid w:val="00972C7F"/>
    <w:rsid w:val="0097440E"/>
    <w:rsid w:val="00976E46"/>
    <w:rsid w:val="0098016D"/>
    <w:rsid w:val="0098261E"/>
    <w:rsid w:val="00985B5E"/>
    <w:rsid w:val="009B026F"/>
    <w:rsid w:val="009B1099"/>
    <w:rsid w:val="009B4BFA"/>
    <w:rsid w:val="009B4FB4"/>
    <w:rsid w:val="009B5A2E"/>
    <w:rsid w:val="009B636B"/>
    <w:rsid w:val="009C0C39"/>
    <w:rsid w:val="009D0207"/>
    <w:rsid w:val="009D1805"/>
    <w:rsid w:val="009E1A09"/>
    <w:rsid w:val="009E2018"/>
    <w:rsid w:val="009E6A04"/>
    <w:rsid w:val="009E6F62"/>
    <w:rsid w:val="009F465C"/>
    <w:rsid w:val="009F4DB4"/>
    <w:rsid w:val="009F5F70"/>
    <w:rsid w:val="009F79C0"/>
    <w:rsid w:val="00A016B2"/>
    <w:rsid w:val="00A02545"/>
    <w:rsid w:val="00A025E6"/>
    <w:rsid w:val="00A05555"/>
    <w:rsid w:val="00A060CD"/>
    <w:rsid w:val="00A06D89"/>
    <w:rsid w:val="00A17D05"/>
    <w:rsid w:val="00A244CA"/>
    <w:rsid w:val="00A25DFA"/>
    <w:rsid w:val="00A35790"/>
    <w:rsid w:val="00A45076"/>
    <w:rsid w:val="00A45A89"/>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3214"/>
    <w:rsid w:val="00AD4285"/>
    <w:rsid w:val="00AE05D3"/>
    <w:rsid w:val="00AE26AF"/>
    <w:rsid w:val="00AE27C4"/>
    <w:rsid w:val="00AE355A"/>
    <w:rsid w:val="00AE3BC1"/>
    <w:rsid w:val="00AE62F0"/>
    <w:rsid w:val="00AF267B"/>
    <w:rsid w:val="00AF544E"/>
    <w:rsid w:val="00AF5E90"/>
    <w:rsid w:val="00AF770C"/>
    <w:rsid w:val="00B003EB"/>
    <w:rsid w:val="00B0208E"/>
    <w:rsid w:val="00B04AB9"/>
    <w:rsid w:val="00B05995"/>
    <w:rsid w:val="00B10489"/>
    <w:rsid w:val="00B148DD"/>
    <w:rsid w:val="00B20F0E"/>
    <w:rsid w:val="00B2472A"/>
    <w:rsid w:val="00B253E5"/>
    <w:rsid w:val="00B47869"/>
    <w:rsid w:val="00B51150"/>
    <w:rsid w:val="00B5175E"/>
    <w:rsid w:val="00B54590"/>
    <w:rsid w:val="00B554A1"/>
    <w:rsid w:val="00B567F6"/>
    <w:rsid w:val="00B56DF3"/>
    <w:rsid w:val="00B57A5C"/>
    <w:rsid w:val="00B61219"/>
    <w:rsid w:val="00B6185B"/>
    <w:rsid w:val="00B63653"/>
    <w:rsid w:val="00B638EB"/>
    <w:rsid w:val="00B63DED"/>
    <w:rsid w:val="00B65CF1"/>
    <w:rsid w:val="00B753E7"/>
    <w:rsid w:val="00B83335"/>
    <w:rsid w:val="00B8662B"/>
    <w:rsid w:val="00B86AF3"/>
    <w:rsid w:val="00B9309B"/>
    <w:rsid w:val="00B95307"/>
    <w:rsid w:val="00BA1F40"/>
    <w:rsid w:val="00BA4820"/>
    <w:rsid w:val="00BA6D91"/>
    <w:rsid w:val="00BB05FA"/>
    <w:rsid w:val="00BB5B10"/>
    <w:rsid w:val="00BC14C9"/>
    <w:rsid w:val="00BC2D43"/>
    <w:rsid w:val="00BC56D6"/>
    <w:rsid w:val="00BC79EE"/>
    <w:rsid w:val="00BD5510"/>
    <w:rsid w:val="00BE09F2"/>
    <w:rsid w:val="00BE3241"/>
    <w:rsid w:val="00BE3795"/>
    <w:rsid w:val="00BE399E"/>
    <w:rsid w:val="00BF1775"/>
    <w:rsid w:val="00BF201D"/>
    <w:rsid w:val="00BF3879"/>
    <w:rsid w:val="00BF732E"/>
    <w:rsid w:val="00C0490B"/>
    <w:rsid w:val="00C04F3A"/>
    <w:rsid w:val="00C07904"/>
    <w:rsid w:val="00C07D92"/>
    <w:rsid w:val="00C121AF"/>
    <w:rsid w:val="00C14C80"/>
    <w:rsid w:val="00C2168A"/>
    <w:rsid w:val="00C22A3B"/>
    <w:rsid w:val="00C22FF4"/>
    <w:rsid w:val="00C27853"/>
    <w:rsid w:val="00C27CA7"/>
    <w:rsid w:val="00C355A5"/>
    <w:rsid w:val="00C35CF5"/>
    <w:rsid w:val="00C40B49"/>
    <w:rsid w:val="00C414C5"/>
    <w:rsid w:val="00C43B64"/>
    <w:rsid w:val="00C4450D"/>
    <w:rsid w:val="00C46CB5"/>
    <w:rsid w:val="00C47A50"/>
    <w:rsid w:val="00C53C5B"/>
    <w:rsid w:val="00C53F37"/>
    <w:rsid w:val="00C5499A"/>
    <w:rsid w:val="00C555D9"/>
    <w:rsid w:val="00C55D2A"/>
    <w:rsid w:val="00C62A0F"/>
    <w:rsid w:val="00C64EA8"/>
    <w:rsid w:val="00C663EE"/>
    <w:rsid w:val="00C82862"/>
    <w:rsid w:val="00C84E4D"/>
    <w:rsid w:val="00C8618A"/>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7485"/>
    <w:rsid w:val="00CE2360"/>
    <w:rsid w:val="00CE236C"/>
    <w:rsid w:val="00CF0047"/>
    <w:rsid w:val="00CF6530"/>
    <w:rsid w:val="00D1292E"/>
    <w:rsid w:val="00D2040E"/>
    <w:rsid w:val="00D218E4"/>
    <w:rsid w:val="00D22895"/>
    <w:rsid w:val="00D24CAF"/>
    <w:rsid w:val="00D25A61"/>
    <w:rsid w:val="00D3404A"/>
    <w:rsid w:val="00D34B6A"/>
    <w:rsid w:val="00D4354E"/>
    <w:rsid w:val="00D43F69"/>
    <w:rsid w:val="00D45415"/>
    <w:rsid w:val="00D50F79"/>
    <w:rsid w:val="00D53C1A"/>
    <w:rsid w:val="00D54664"/>
    <w:rsid w:val="00D5726B"/>
    <w:rsid w:val="00D66DB1"/>
    <w:rsid w:val="00D738A6"/>
    <w:rsid w:val="00D73957"/>
    <w:rsid w:val="00D8395C"/>
    <w:rsid w:val="00D841E5"/>
    <w:rsid w:val="00D910AA"/>
    <w:rsid w:val="00DA028F"/>
    <w:rsid w:val="00DA0806"/>
    <w:rsid w:val="00DA2517"/>
    <w:rsid w:val="00DA2C3A"/>
    <w:rsid w:val="00DC28E6"/>
    <w:rsid w:val="00DC6EE4"/>
    <w:rsid w:val="00DC79E8"/>
    <w:rsid w:val="00DC7BD9"/>
    <w:rsid w:val="00DD55F0"/>
    <w:rsid w:val="00DD7BB2"/>
    <w:rsid w:val="00DE1B8E"/>
    <w:rsid w:val="00DE246D"/>
    <w:rsid w:val="00DE52CF"/>
    <w:rsid w:val="00DF00FA"/>
    <w:rsid w:val="00DF0FE7"/>
    <w:rsid w:val="00DF2B13"/>
    <w:rsid w:val="00DF57D8"/>
    <w:rsid w:val="00DF6F6D"/>
    <w:rsid w:val="00E00DA6"/>
    <w:rsid w:val="00E032C5"/>
    <w:rsid w:val="00E0610E"/>
    <w:rsid w:val="00E235CA"/>
    <w:rsid w:val="00E24C6A"/>
    <w:rsid w:val="00E25811"/>
    <w:rsid w:val="00E25F31"/>
    <w:rsid w:val="00E262AA"/>
    <w:rsid w:val="00E26CB8"/>
    <w:rsid w:val="00E32F85"/>
    <w:rsid w:val="00E35FBD"/>
    <w:rsid w:val="00E36FD8"/>
    <w:rsid w:val="00E37380"/>
    <w:rsid w:val="00E44226"/>
    <w:rsid w:val="00E44B96"/>
    <w:rsid w:val="00E465C4"/>
    <w:rsid w:val="00E508E2"/>
    <w:rsid w:val="00E575E5"/>
    <w:rsid w:val="00E60698"/>
    <w:rsid w:val="00E61332"/>
    <w:rsid w:val="00E63F64"/>
    <w:rsid w:val="00E74623"/>
    <w:rsid w:val="00E74FE7"/>
    <w:rsid w:val="00E80E3D"/>
    <w:rsid w:val="00E83C82"/>
    <w:rsid w:val="00E86D42"/>
    <w:rsid w:val="00E870B8"/>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48E0"/>
    <w:rsid w:val="00ED73C4"/>
    <w:rsid w:val="00EF0B1E"/>
    <w:rsid w:val="00EF338A"/>
    <w:rsid w:val="00EF5255"/>
    <w:rsid w:val="00F0283C"/>
    <w:rsid w:val="00F13DE5"/>
    <w:rsid w:val="00F20B48"/>
    <w:rsid w:val="00F24C6C"/>
    <w:rsid w:val="00F258BA"/>
    <w:rsid w:val="00F27E9C"/>
    <w:rsid w:val="00F4044A"/>
    <w:rsid w:val="00F41F41"/>
    <w:rsid w:val="00F4265D"/>
    <w:rsid w:val="00F42D5E"/>
    <w:rsid w:val="00F46918"/>
    <w:rsid w:val="00F46DDE"/>
    <w:rsid w:val="00F5404A"/>
    <w:rsid w:val="00F651AD"/>
    <w:rsid w:val="00F655ED"/>
    <w:rsid w:val="00F7033C"/>
    <w:rsid w:val="00F8315E"/>
    <w:rsid w:val="00F85A14"/>
    <w:rsid w:val="00F951FA"/>
    <w:rsid w:val="00F96D0D"/>
    <w:rsid w:val="00F976AD"/>
    <w:rsid w:val="00FA6461"/>
    <w:rsid w:val="00FA6931"/>
    <w:rsid w:val="00FB1B9A"/>
    <w:rsid w:val="00FB705D"/>
    <w:rsid w:val="00FB72DF"/>
    <w:rsid w:val="00FC5861"/>
    <w:rsid w:val="00FD32F3"/>
    <w:rsid w:val="00FE038F"/>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2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customStyle="1"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customStyle="1"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express-handlebar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1.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theme" Target="theme/theme1.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npmjs.com/package/bcryp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mongoosejs.com/doc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footer1.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21" Type="http://schemas.openxmlformats.org/officeDocument/2006/relationships/image" Target="media/image250.png"/><Relationship Id="rId34" Type="http://schemas.openxmlformats.org/officeDocument/2006/relationships/hyperlink" Target="https://github.com/SoftUni"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2.png"/><Relationship Id="rId25" Type="http://schemas.openxmlformats.org/officeDocument/2006/relationships/image" Target="media/image270.png"/><Relationship Id="rId33" Type="http://schemas.openxmlformats.org/officeDocument/2006/relationships/image" Target="media/image310.png"/><Relationship Id="rId38" Type="http://schemas.openxmlformats.org/officeDocument/2006/relationships/image" Target="media/image34.png"/><Relationship Id="rId2" Type="http://schemas.openxmlformats.org/officeDocument/2006/relationships/image" Target="media/image25.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image" Target="media/image290.png"/><Relationship Id="rId1" Type="http://schemas.openxmlformats.org/officeDocument/2006/relationships/hyperlink" Target="https://softuni.org" TargetMode="External"/><Relationship Id="rId6" Type="http://schemas.openxmlformats.org/officeDocument/2006/relationships/image" Target="media/image27.png"/><Relationship Id="rId11" Type="http://schemas.openxmlformats.org/officeDocument/2006/relationships/image" Target="media/image29.png"/><Relationship Id="rId24" Type="http://schemas.openxmlformats.org/officeDocument/2006/relationships/hyperlink" Target="https://www.facebook.com/softuni.org" TargetMode="External"/><Relationship Id="rId32" Type="http://schemas.openxmlformats.org/officeDocument/2006/relationships/hyperlink" Target="https://www.linkedin.com/company/softuni/" TargetMode="External"/><Relationship Id="rId37" Type="http://schemas.openxmlformats.org/officeDocument/2006/relationships/image" Target="media/image330.png"/><Relationship Id="rId5" Type="http://schemas.openxmlformats.org/officeDocument/2006/relationships/hyperlink" Target="https://www.facebook.com/softuni.org" TargetMode="External"/><Relationship Id="rId15" Type="http://schemas.openxmlformats.org/officeDocument/2006/relationships/image" Target="media/image31.png"/><Relationship Id="rId23" Type="http://schemas.openxmlformats.org/officeDocument/2006/relationships/image" Target="media/image260.png"/><Relationship Id="rId28" Type="http://schemas.openxmlformats.org/officeDocument/2006/relationships/hyperlink" Target="https://twitter.com/SoftUni1" TargetMode="External"/><Relationship Id="rId36" Type="http://schemas.openxmlformats.org/officeDocument/2006/relationships/hyperlink" Target="mailto:info@softuni.org" TargetMode="External"/><Relationship Id="rId10" Type="http://schemas.openxmlformats.org/officeDocument/2006/relationships/hyperlink" Target="https://twitter.com/SoftUni1" TargetMode="External"/><Relationship Id="rId19" Type="http://schemas.openxmlformats.org/officeDocument/2006/relationships/image" Target="media/image33.png"/><Relationship Id="rId31" Type="http://schemas.openxmlformats.org/officeDocument/2006/relationships/image" Target="media/image300.png"/><Relationship Id="rId4" Type="http://schemas.openxmlformats.org/officeDocument/2006/relationships/image" Target="media/image26.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280.png"/><Relationship Id="rId30" Type="http://schemas.openxmlformats.org/officeDocument/2006/relationships/hyperlink" Target="https://www.youtube.com/channel/UCqvOk8tYzfRS-eDy4vs3UyA" TargetMode="External"/><Relationship Id="rId35" Type="http://schemas.openxmlformats.org/officeDocument/2006/relationships/image" Target="media/image320.png"/><Relationship Id="rId8" Type="http://schemas.openxmlformats.org/officeDocument/2006/relationships/image" Target="media/image28.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59A2C700-667B-48D5-9919-B359620F1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9572</TotalTime>
  <Pages>1</Pages>
  <Words>1673</Words>
  <Characters>9542</Characters>
  <Application>Microsoft Office Word</Application>
  <DocSecurity>0</DocSecurity>
  <Lines>79</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Work</cp:lastModifiedBy>
  <cp:revision>266</cp:revision>
  <cp:lastPrinted>2015-10-26T22:35:00Z</cp:lastPrinted>
  <dcterms:created xsi:type="dcterms:W3CDTF">2021-08-03T05:48:00Z</dcterms:created>
  <dcterms:modified xsi:type="dcterms:W3CDTF">2024-06-18T12:19:00Z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